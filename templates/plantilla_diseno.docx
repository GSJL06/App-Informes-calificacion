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1F23C2" w14:textId="77777777" w:rsidR="001260C9" w:rsidRPr="006E1CA9" w:rsidRDefault="001260C9" w:rsidP="001260C9">
      <w:pPr>
        <w:autoSpaceDE w:val="0"/>
        <w:autoSpaceDN w:val="0"/>
        <w:adjustRightInd w:val="0"/>
        <w:spacing w:after="0" w:line="240" w:lineRule="auto"/>
        <w:rPr>
          <w:rFonts w:ascii="Century Gothic" w:hAnsi="Century Gothic" w:cs="Arial"/>
          <w:b/>
        </w:rPr>
      </w:pPr>
    </w:p>
    <w:p w14:paraId="63ABAC15" w14:textId="77777777" w:rsidR="001260C9" w:rsidRPr="00FE1520" w:rsidRDefault="001913A9" w:rsidP="0098576B">
      <w:pPr>
        <w:tabs>
          <w:tab w:val="left" w:pos="4973"/>
        </w:tabs>
        <w:autoSpaceDE w:val="0"/>
        <w:autoSpaceDN w:val="0"/>
        <w:adjustRightInd w:val="0"/>
        <w:spacing w:after="0" w:line="240" w:lineRule="auto"/>
        <w:rPr>
          <w:rFonts w:ascii="Arial" w:hAnsi="Arial" w:cs="Arial"/>
          <w:b/>
          <w:u w:val="single"/>
        </w:rPr>
      </w:pPr>
      <w:r w:rsidRPr="00FE1520">
        <w:rPr>
          <w:rFonts w:ascii="Arial" w:hAnsi="Arial" w:cs="Arial"/>
          <w:b/>
          <w:u w:val="single"/>
        </w:rPr>
        <w:t>INFORMACIÓN PRINCIPAL</w:t>
      </w:r>
    </w:p>
    <w:p w14:paraId="4BF57CF7" w14:textId="77777777" w:rsidR="0098576B" w:rsidRPr="00FE1520" w:rsidRDefault="0098576B" w:rsidP="0098576B">
      <w:pPr>
        <w:tabs>
          <w:tab w:val="left" w:pos="4973"/>
        </w:tabs>
        <w:autoSpaceDE w:val="0"/>
        <w:autoSpaceDN w:val="0"/>
        <w:adjustRightInd w:val="0"/>
        <w:spacing w:after="0" w:line="240" w:lineRule="auto"/>
        <w:rPr>
          <w:rFonts w:ascii="Arial" w:hAnsi="Arial" w:cs="Arial"/>
          <w:b/>
        </w:rPr>
      </w:pPr>
    </w:p>
    <w:p w14:paraId="23C7F9AE" w14:textId="057E3EBB" w:rsidR="00BB1649" w:rsidRPr="00FE1520" w:rsidRDefault="00BB1649" w:rsidP="00BB1649">
      <w:pPr>
        <w:autoSpaceDE w:val="0"/>
        <w:autoSpaceDN w:val="0"/>
        <w:adjustRightInd w:val="0"/>
        <w:spacing w:after="0" w:line="240" w:lineRule="auto"/>
        <w:rPr>
          <w:rFonts w:ascii="Arial" w:hAnsi="Arial" w:cs="Arial"/>
        </w:rPr>
      </w:pPr>
      <w:r w:rsidRPr="00FE1520">
        <w:rPr>
          <w:rFonts w:ascii="Arial" w:hAnsi="Arial" w:cs="Arial"/>
        </w:rPr>
        <w:t xml:space="preserve">Título:                                                            Sistema de telemetría Mi Monitor </w:t>
      </w:r>
    </w:p>
    <w:p w14:paraId="49C25BE8" w14:textId="47D94520" w:rsidR="00BB1649" w:rsidRPr="00FE1520" w:rsidRDefault="00BB1649" w:rsidP="00BB1649">
      <w:pPr>
        <w:autoSpaceDE w:val="0"/>
        <w:autoSpaceDN w:val="0"/>
        <w:adjustRightInd w:val="0"/>
        <w:spacing w:after="0" w:line="240" w:lineRule="auto"/>
        <w:rPr>
          <w:rFonts w:ascii="Arial" w:hAnsi="Arial" w:cs="Arial"/>
          <w:i/>
          <w:iCs/>
        </w:rPr>
      </w:pPr>
      <w:r w:rsidRPr="00FE1520">
        <w:rPr>
          <w:rFonts w:ascii="Arial" w:hAnsi="Arial" w:cs="Arial"/>
        </w:rPr>
        <w:t xml:space="preserve">Nombre del establecimiento:                    </w:t>
      </w:r>
      <w:r w:rsidR="004168DC" w:rsidRPr="00FE1520">
        <w:rPr>
          <w:rFonts w:ascii="Arial" w:hAnsi="Arial" w:cs="Arial"/>
        </w:rPr>
        <w:t xml:space="preserve"> </w:t>
      </w:r>
      <w:r w:rsidR="00FE1520">
        <w:rPr>
          <w:rFonts w:ascii="Arial" w:hAnsi="Arial" w:cs="Arial"/>
        </w:rPr>
        <w:tab/>
      </w:r>
      <w:r w:rsidR="00535E42" w:rsidRPr="00535E42">
        <w:rPr>
          <w:rFonts w:ascii="Arial" w:hAnsi="Arial" w:cs="Arial"/>
        </w:rPr>
        <w:t>{{nombre_establecimiento}}</w:t>
      </w:r>
    </w:p>
    <w:p w14:paraId="404CA900" w14:textId="6B993224" w:rsidR="00BB1649" w:rsidRPr="00FE1520" w:rsidRDefault="00BB1649" w:rsidP="00BB1649">
      <w:pPr>
        <w:autoSpaceDE w:val="0"/>
        <w:autoSpaceDN w:val="0"/>
        <w:adjustRightInd w:val="0"/>
        <w:spacing w:after="0" w:line="240" w:lineRule="auto"/>
        <w:rPr>
          <w:rFonts w:ascii="Arial" w:hAnsi="Arial" w:cs="Arial"/>
          <w:i/>
          <w:iCs/>
        </w:rPr>
      </w:pPr>
      <w:r w:rsidRPr="00FE1520">
        <w:rPr>
          <w:rFonts w:ascii="Arial" w:hAnsi="Arial" w:cs="Arial"/>
        </w:rPr>
        <w:t xml:space="preserve">Dirección del establecimiento:                 </w:t>
      </w:r>
      <w:r w:rsidR="004168DC" w:rsidRPr="00FE1520">
        <w:rPr>
          <w:rFonts w:ascii="Arial" w:hAnsi="Arial" w:cs="Arial"/>
        </w:rPr>
        <w:t xml:space="preserve">  </w:t>
      </w:r>
      <w:r w:rsidR="0050791A" w:rsidRPr="00FE1520">
        <w:rPr>
          <w:rFonts w:ascii="Arial" w:hAnsi="Arial" w:cs="Arial"/>
        </w:rPr>
        <w:tab/>
      </w:r>
      <w:r w:rsidR="00535E42" w:rsidRPr="00535E42">
        <w:rPr>
          <w:rFonts w:ascii="Arial" w:hAnsi="Arial" w:cs="Arial"/>
        </w:rPr>
        <w:t>{{direccion_establecimiento}}</w:t>
      </w:r>
    </w:p>
    <w:p w14:paraId="57FC370C" w14:textId="03CEB1BC" w:rsidR="00BB1649" w:rsidRPr="00FE1520" w:rsidRDefault="00F64CC6" w:rsidP="00BB1649">
      <w:pPr>
        <w:autoSpaceDE w:val="0"/>
        <w:autoSpaceDN w:val="0"/>
        <w:adjustRightInd w:val="0"/>
        <w:spacing w:after="0" w:line="240" w:lineRule="auto"/>
        <w:rPr>
          <w:rFonts w:ascii="Arial" w:hAnsi="Arial" w:cs="Arial"/>
        </w:rPr>
      </w:pPr>
      <w:r>
        <w:rPr>
          <w:rFonts w:ascii="Arial" w:hAnsi="Arial" w:cs="Arial"/>
        </w:rPr>
        <w:t xml:space="preserve">Informe </w:t>
      </w:r>
      <w:r w:rsidR="00BB1649" w:rsidRPr="00FE1520">
        <w:rPr>
          <w:rFonts w:ascii="Arial" w:hAnsi="Arial" w:cs="Arial"/>
        </w:rPr>
        <w:t xml:space="preserve">de validación:   </w:t>
      </w:r>
      <w:r w:rsidR="00BB1649" w:rsidRPr="00FE1520">
        <w:rPr>
          <w:rFonts w:ascii="Arial" w:hAnsi="Arial" w:cs="Arial"/>
        </w:rPr>
        <w:tab/>
      </w:r>
      <w:r w:rsidR="00BB1649" w:rsidRPr="00FE1520">
        <w:rPr>
          <w:rFonts w:ascii="Arial" w:hAnsi="Arial" w:cs="Arial"/>
        </w:rPr>
        <w:tab/>
        <w:t xml:space="preserve">            </w:t>
      </w:r>
      <w:proofErr w:type="spellStart"/>
      <w:r w:rsidR="00BB1649" w:rsidRPr="00FE1520">
        <w:rPr>
          <w:rFonts w:ascii="Arial" w:hAnsi="Arial" w:cs="Arial"/>
        </w:rPr>
        <w:t>N</w:t>
      </w:r>
      <w:r w:rsidR="00535E42" w:rsidRPr="00FE1520">
        <w:rPr>
          <w:rFonts w:ascii="Arial" w:hAnsi="Arial" w:cs="Arial"/>
        </w:rPr>
        <w:t>°</w:t>
      </w:r>
      <w:proofErr w:type="spellEnd"/>
      <w:r w:rsidR="00535E42" w:rsidRPr="00FE1520">
        <w:rPr>
          <w:rFonts w:ascii="Arial" w:hAnsi="Arial" w:cs="Arial"/>
        </w:rPr>
        <w:t xml:space="preserve"> </w:t>
      </w:r>
      <w:r>
        <w:rPr>
          <w:rFonts w:ascii="Arial" w:hAnsi="Arial" w:cs="Arial"/>
        </w:rPr>
        <w:t>3</w:t>
      </w:r>
    </w:p>
    <w:p w14:paraId="01D89D3B" w14:textId="6627089D" w:rsidR="00BB1649" w:rsidRPr="00FE1520" w:rsidRDefault="00BB1649" w:rsidP="00BB1649">
      <w:pPr>
        <w:autoSpaceDE w:val="0"/>
        <w:autoSpaceDN w:val="0"/>
        <w:adjustRightInd w:val="0"/>
        <w:spacing w:after="0" w:line="240" w:lineRule="auto"/>
        <w:rPr>
          <w:rFonts w:ascii="Arial" w:hAnsi="Arial" w:cs="Arial"/>
        </w:rPr>
      </w:pPr>
      <w:r w:rsidRPr="00FE1520">
        <w:rPr>
          <w:rFonts w:ascii="Arial" w:hAnsi="Arial" w:cs="Arial"/>
        </w:rPr>
        <w:t>Fecha calificación:</w:t>
      </w:r>
      <w:r w:rsidRPr="00FE1520">
        <w:rPr>
          <w:rFonts w:ascii="Arial" w:hAnsi="Arial" w:cs="Arial"/>
        </w:rPr>
        <w:tab/>
      </w:r>
      <w:r w:rsidRPr="00FE1520">
        <w:rPr>
          <w:rFonts w:ascii="Arial" w:hAnsi="Arial" w:cs="Arial"/>
        </w:rPr>
        <w:tab/>
      </w:r>
      <w:r w:rsidRPr="00FE1520">
        <w:rPr>
          <w:rFonts w:ascii="Arial" w:hAnsi="Arial" w:cs="Arial"/>
        </w:rPr>
        <w:tab/>
        <w:t xml:space="preserve">            </w:t>
      </w:r>
      <w:r w:rsidR="00483105">
        <w:rPr>
          <w:rFonts w:ascii="Arial" w:hAnsi="Arial" w:cs="Arial"/>
        </w:rPr>
        <w:t>02</w:t>
      </w:r>
      <w:r w:rsidR="00535E42">
        <w:rPr>
          <w:rFonts w:ascii="Arial" w:hAnsi="Arial" w:cs="Arial"/>
        </w:rPr>
        <w:t>/0</w:t>
      </w:r>
      <w:r w:rsidR="00483105">
        <w:rPr>
          <w:rFonts w:ascii="Arial" w:hAnsi="Arial" w:cs="Arial"/>
        </w:rPr>
        <w:t>7</w:t>
      </w:r>
      <w:r w:rsidR="00535E42">
        <w:rPr>
          <w:rFonts w:ascii="Arial" w:hAnsi="Arial" w:cs="Arial"/>
        </w:rPr>
        <w:t>/2025</w:t>
      </w:r>
    </w:p>
    <w:p w14:paraId="6E149A0D" w14:textId="77777777" w:rsidR="001260C9" w:rsidRPr="00FE1520" w:rsidRDefault="001260C9" w:rsidP="001260C9">
      <w:pPr>
        <w:autoSpaceDE w:val="0"/>
        <w:autoSpaceDN w:val="0"/>
        <w:adjustRightInd w:val="0"/>
        <w:spacing w:after="0" w:line="240" w:lineRule="auto"/>
        <w:rPr>
          <w:rFonts w:ascii="Arial" w:hAnsi="Arial" w:cs="Arial"/>
        </w:rPr>
      </w:pPr>
    </w:p>
    <w:p w14:paraId="2766D8B7" w14:textId="77777777" w:rsidR="001260C9" w:rsidRPr="00FE1520" w:rsidRDefault="001260C9" w:rsidP="001260C9">
      <w:pPr>
        <w:autoSpaceDE w:val="0"/>
        <w:autoSpaceDN w:val="0"/>
        <w:adjustRightInd w:val="0"/>
        <w:spacing w:after="0" w:line="240" w:lineRule="auto"/>
        <w:rPr>
          <w:rFonts w:ascii="Arial" w:hAnsi="Arial" w:cs="Arial"/>
        </w:rPr>
      </w:pPr>
    </w:p>
    <w:p w14:paraId="2F94B5EE" w14:textId="77777777" w:rsidR="00E34FCD" w:rsidRPr="00FE1520" w:rsidRDefault="00E34FCD" w:rsidP="00E34FCD">
      <w:pPr>
        <w:autoSpaceDE w:val="0"/>
        <w:autoSpaceDN w:val="0"/>
        <w:adjustRightInd w:val="0"/>
        <w:spacing w:after="0" w:line="240" w:lineRule="auto"/>
        <w:rPr>
          <w:rFonts w:ascii="Arial" w:hAnsi="Arial" w:cs="Arial"/>
          <w:b/>
          <w:u w:val="single"/>
        </w:rPr>
      </w:pPr>
      <w:r w:rsidRPr="00FE1520">
        <w:rPr>
          <w:rFonts w:ascii="Arial" w:hAnsi="Arial" w:cs="Arial"/>
          <w:b/>
          <w:u w:val="single"/>
        </w:rPr>
        <w:t xml:space="preserve">OBJETIVO </w:t>
      </w:r>
    </w:p>
    <w:p w14:paraId="77142FF1" w14:textId="77777777" w:rsidR="00E34FCD" w:rsidRPr="00FE1520" w:rsidRDefault="00E34FCD" w:rsidP="00E34FCD">
      <w:pPr>
        <w:autoSpaceDE w:val="0"/>
        <w:autoSpaceDN w:val="0"/>
        <w:adjustRightInd w:val="0"/>
        <w:spacing w:after="0" w:line="240" w:lineRule="auto"/>
        <w:rPr>
          <w:rFonts w:ascii="Arial" w:hAnsi="Arial" w:cs="Arial"/>
        </w:rPr>
      </w:pPr>
      <w:r w:rsidRPr="00FE1520">
        <w:rPr>
          <w:rFonts w:ascii="Arial" w:hAnsi="Arial" w:cs="Arial"/>
        </w:rPr>
        <w:t xml:space="preserve"> </w:t>
      </w:r>
    </w:p>
    <w:p w14:paraId="5C803180" w14:textId="47AC6652" w:rsidR="00BB1649" w:rsidRPr="00FE1520" w:rsidRDefault="00BB1649" w:rsidP="004168DC">
      <w:pPr>
        <w:autoSpaceDE w:val="0"/>
        <w:autoSpaceDN w:val="0"/>
        <w:adjustRightInd w:val="0"/>
        <w:spacing w:after="0" w:line="240" w:lineRule="auto"/>
        <w:jc w:val="both"/>
        <w:rPr>
          <w:rFonts w:ascii="Arial" w:hAnsi="Arial" w:cs="Arial"/>
        </w:rPr>
      </w:pPr>
      <w:r w:rsidRPr="00FE1520">
        <w:rPr>
          <w:rFonts w:ascii="Arial" w:hAnsi="Arial" w:cs="Arial"/>
        </w:rPr>
        <w:t xml:space="preserve">Evidenciar documentalmente la correcta aplicación del sistema de telemetría en el monitoreo de las condiciones de temperatura en la cadena de frío y condiciones ambientales de </w:t>
      </w:r>
      <w:r w:rsidR="00535E42" w:rsidRPr="00535E42">
        <w:rPr>
          <w:rFonts w:ascii="Arial" w:hAnsi="Arial" w:cs="Arial"/>
        </w:rPr>
        <w:t>{{nombre_establecimiento}}</w:t>
      </w:r>
      <w:r w:rsidR="00535E42" w:rsidRPr="00FE1520">
        <w:rPr>
          <w:rFonts w:ascii="Arial" w:hAnsi="Arial" w:cs="Arial"/>
        </w:rPr>
        <w:t xml:space="preserve"> </w:t>
      </w:r>
      <w:r w:rsidR="004168DC" w:rsidRPr="00FE1520">
        <w:rPr>
          <w:rFonts w:ascii="Arial" w:hAnsi="Arial" w:cs="Arial"/>
        </w:rPr>
        <w:t>validando</w:t>
      </w:r>
      <w:r w:rsidRPr="00FE1520">
        <w:rPr>
          <w:rFonts w:ascii="Arial" w:hAnsi="Arial" w:cs="Arial"/>
        </w:rPr>
        <w:t xml:space="preserve"> su sistema informático para el registro de datos y poder así garantizar el cumplimiento de las condiciones establecidas en el protocolo. </w:t>
      </w:r>
    </w:p>
    <w:p w14:paraId="3CF7EC91" w14:textId="77777777" w:rsidR="00E34FCD" w:rsidRPr="00FE1520" w:rsidRDefault="00E34FCD" w:rsidP="004168DC">
      <w:pPr>
        <w:autoSpaceDE w:val="0"/>
        <w:autoSpaceDN w:val="0"/>
        <w:adjustRightInd w:val="0"/>
        <w:spacing w:after="0" w:line="240" w:lineRule="auto"/>
        <w:rPr>
          <w:rFonts w:ascii="Arial" w:hAnsi="Arial" w:cs="Arial"/>
        </w:rPr>
      </w:pPr>
      <w:r w:rsidRPr="00FE1520">
        <w:rPr>
          <w:rFonts w:ascii="Arial" w:hAnsi="Arial" w:cs="Arial"/>
        </w:rPr>
        <w:t xml:space="preserve"> </w:t>
      </w:r>
    </w:p>
    <w:p w14:paraId="0E3B5431" w14:textId="77777777" w:rsidR="00E34FCD" w:rsidRPr="00FE1520" w:rsidRDefault="00E34FCD" w:rsidP="004168DC">
      <w:pPr>
        <w:autoSpaceDE w:val="0"/>
        <w:autoSpaceDN w:val="0"/>
        <w:adjustRightInd w:val="0"/>
        <w:spacing w:after="0" w:line="240" w:lineRule="auto"/>
        <w:rPr>
          <w:rFonts w:ascii="Arial" w:hAnsi="Arial" w:cs="Arial"/>
          <w:b/>
          <w:u w:val="single"/>
        </w:rPr>
      </w:pPr>
      <w:r w:rsidRPr="00FE1520">
        <w:rPr>
          <w:rFonts w:ascii="Arial" w:hAnsi="Arial" w:cs="Arial"/>
          <w:b/>
          <w:u w:val="single"/>
        </w:rPr>
        <w:t xml:space="preserve">ALCANCE </w:t>
      </w:r>
    </w:p>
    <w:p w14:paraId="1519834A" w14:textId="77777777" w:rsidR="00E34FCD" w:rsidRPr="00FE1520" w:rsidRDefault="00E34FCD" w:rsidP="004168DC">
      <w:pPr>
        <w:autoSpaceDE w:val="0"/>
        <w:autoSpaceDN w:val="0"/>
        <w:adjustRightInd w:val="0"/>
        <w:spacing w:after="0" w:line="240" w:lineRule="auto"/>
        <w:rPr>
          <w:rFonts w:ascii="Arial" w:hAnsi="Arial" w:cs="Arial"/>
        </w:rPr>
      </w:pPr>
      <w:r w:rsidRPr="00FE1520">
        <w:rPr>
          <w:rFonts w:ascii="Arial" w:hAnsi="Arial" w:cs="Arial"/>
        </w:rPr>
        <w:t xml:space="preserve"> </w:t>
      </w:r>
    </w:p>
    <w:p w14:paraId="16A69D78" w14:textId="458DC401" w:rsidR="00E34FCD" w:rsidRDefault="00175956" w:rsidP="00BB2F27">
      <w:pPr>
        <w:autoSpaceDE w:val="0"/>
        <w:autoSpaceDN w:val="0"/>
        <w:adjustRightInd w:val="0"/>
        <w:spacing w:after="0" w:line="240" w:lineRule="auto"/>
        <w:jc w:val="both"/>
        <w:rPr>
          <w:rFonts w:ascii="Arial" w:hAnsi="Arial" w:cs="Arial"/>
        </w:rPr>
      </w:pPr>
      <w:r w:rsidRPr="00175956">
        <w:rPr>
          <w:rFonts w:ascii="Arial" w:hAnsi="Arial" w:cs="Arial"/>
        </w:rPr>
        <w:t>Dar cumplimiento con los requisitos de funcionamiento de la plataforma del sistema de telemetría, modelada para satisfacer las necesidades del entorno. Como se trata de un solo sistema en todos los procesos, se validará su funcionamiento de manera general, y se especificará con evidencias fotográficas el 10% de los equipos que monitoreen medicamentos. Esta validación se realizará cada 2 años.</w:t>
      </w:r>
    </w:p>
    <w:p w14:paraId="6279A076" w14:textId="77777777" w:rsidR="00175956" w:rsidRPr="00FE1520" w:rsidRDefault="00175956" w:rsidP="00BB2F27">
      <w:pPr>
        <w:autoSpaceDE w:val="0"/>
        <w:autoSpaceDN w:val="0"/>
        <w:adjustRightInd w:val="0"/>
        <w:spacing w:after="0" w:line="240" w:lineRule="auto"/>
        <w:jc w:val="both"/>
        <w:rPr>
          <w:rFonts w:ascii="Arial" w:hAnsi="Arial" w:cs="Arial"/>
          <w:b/>
          <w:bCs/>
          <w:u w:val="single"/>
        </w:rPr>
      </w:pPr>
    </w:p>
    <w:p w14:paraId="10F3C389" w14:textId="77777777" w:rsidR="00E34FCD" w:rsidRPr="00FE1520" w:rsidRDefault="00E34FCD" w:rsidP="00E34FCD">
      <w:pPr>
        <w:pStyle w:val="Ttulo1"/>
        <w:ind w:left="-5"/>
        <w:rPr>
          <w:rFonts w:ascii="Arial" w:hAnsi="Arial" w:cs="Arial"/>
        </w:rPr>
      </w:pPr>
      <w:r w:rsidRPr="00FE1520">
        <w:rPr>
          <w:rFonts w:ascii="Arial" w:hAnsi="Arial" w:cs="Arial"/>
        </w:rPr>
        <w:t>RESPONSABILIDADES</w:t>
      </w:r>
      <w:r w:rsidRPr="00FE1520">
        <w:rPr>
          <w:rFonts w:ascii="Arial" w:hAnsi="Arial" w:cs="Arial"/>
          <w:u w:val="none"/>
        </w:rPr>
        <w:t xml:space="preserve"> </w:t>
      </w:r>
    </w:p>
    <w:p w14:paraId="72A1286C" w14:textId="77777777" w:rsidR="00E34FCD" w:rsidRPr="00FE1520" w:rsidRDefault="00E34FCD" w:rsidP="0050791A">
      <w:pPr>
        <w:spacing w:after="10"/>
        <w:jc w:val="both"/>
        <w:rPr>
          <w:rFonts w:ascii="Arial" w:hAnsi="Arial" w:cs="Arial"/>
        </w:rPr>
      </w:pPr>
      <w:r w:rsidRPr="00FE1520">
        <w:rPr>
          <w:rFonts w:ascii="Arial" w:hAnsi="Arial" w:cs="Arial"/>
          <w:b/>
        </w:rPr>
        <w:t xml:space="preserve"> </w:t>
      </w:r>
    </w:p>
    <w:p w14:paraId="55D0ABD2" w14:textId="77777777" w:rsidR="004863A9" w:rsidRPr="00FE1520" w:rsidRDefault="004863A9" w:rsidP="004863A9">
      <w:pPr>
        <w:numPr>
          <w:ilvl w:val="0"/>
          <w:numId w:val="14"/>
        </w:numPr>
        <w:spacing w:after="5" w:line="248" w:lineRule="auto"/>
        <w:ind w:hanging="360"/>
        <w:jc w:val="both"/>
        <w:rPr>
          <w:rFonts w:ascii="Arial" w:hAnsi="Arial" w:cs="Arial"/>
        </w:rPr>
      </w:pPr>
      <w:r w:rsidRPr="00FE1520">
        <w:rPr>
          <w:rFonts w:ascii="Arial" w:hAnsi="Arial" w:cs="Arial"/>
        </w:rPr>
        <w:t xml:space="preserve">Personal de </w:t>
      </w:r>
      <w:proofErr w:type="spellStart"/>
      <w:r w:rsidRPr="00FE1520">
        <w:rPr>
          <w:rFonts w:ascii="Arial" w:hAnsi="Arial" w:cs="Arial"/>
        </w:rPr>
        <w:t>Netux</w:t>
      </w:r>
      <w:proofErr w:type="spellEnd"/>
      <w:r w:rsidRPr="00FE1520">
        <w:rPr>
          <w:rFonts w:ascii="Arial" w:hAnsi="Arial" w:cs="Arial"/>
        </w:rPr>
        <w:t xml:space="preserve">: Realizará la calificación y registrará la información acorde al protocolo. </w:t>
      </w:r>
    </w:p>
    <w:p w14:paraId="415C7B2B" w14:textId="77777777" w:rsidR="004863A9" w:rsidRPr="00FE1520" w:rsidRDefault="004863A9" w:rsidP="004863A9">
      <w:pPr>
        <w:numPr>
          <w:ilvl w:val="0"/>
          <w:numId w:val="14"/>
        </w:numPr>
        <w:spacing w:after="5" w:line="248" w:lineRule="auto"/>
        <w:ind w:hanging="360"/>
        <w:jc w:val="both"/>
        <w:rPr>
          <w:rFonts w:ascii="Arial" w:hAnsi="Arial" w:cs="Arial"/>
        </w:rPr>
      </w:pPr>
      <w:r w:rsidRPr="00FE1520">
        <w:rPr>
          <w:rFonts w:ascii="Arial" w:hAnsi="Arial" w:cs="Arial"/>
        </w:rPr>
        <w:t xml:space="preserve">Profesional Mantenimiento del servicio: Supervisará las actividades y verificará que los registros estén completos.  </w:t>
      </w:r>
    </w:p>
    <w:p w14:paraId="13EDFF55" w14:textId="77777777" w:rsidR="004863A9" w:rsidRPr="00FE1520" w:rsidRDefault="004863A9" w:rsidP="004863A9">
      <w:pPr>
        <w:numPr>
          <w:ilvl w:val="0"/>
          <w:numId w:val="14"/>
        </w:numPr>
        <w:spacing w:after="27" w:line="248" w:lineRule="auto"/>
        <w:ind w:hanging="360"/>
        <w:jc w:val="both"/>
        <w:rPr>
          <w:rFonts w:ascii="Arial" w:hAnsi="Arial" w:cs="Arial"/>
        </w:rPr>
      </w:pPr>
      <w:r w:rsidRPr="00FE1520">
        <w:rPr>
          <w:rFonts w:ascii="Arial" w:hAnsi="Arial" w:cs="Arial"/>
        </w:rPr>
        <w:t xml:space="preserve">Ingeniero </w:t>
      </w:r>
      <w:proofErr w:type="spellStart"/>
      <w:r w:rsidRPr="00FE1520">
        <w:rPr>
          <w:rFonts w:ascii="Arial" w:hAnsi="Arial" w:cs="Arial"/>
        </w:rPr>
        <w:t>Netux</w:t>
      </w:r>
      <w:proofErr w:type="spellEnd"/>
      <w:r w:rsidRPr="00FE1520">
        <w:rPr>
          <w:rFonts w:ascii="Arial" w:hAnsi="Arial" w:cs="Arial"/>
        </w:rPr>
        <w:t xml:space="preserve">: Realizará informe de calificación de </w:t>
      </w:r>
      <w:r>
        <w:rPr>
          <w:rFonts w:ascii="Arial" w:hAnsi="Arial" w:cs="Arial"/>
        </w:rPr>
        <w:t>diseño</w:t>
      </w:r>
      <w:r w:rsidRPr="00FE1520">
        <w:rPr>
          <w:rFonts w:ascii="Arial" w:hAnsi="Arial" w:cs="Arial"/>
        </w:rPr>
        <w:t xml:space="preserve">. Redactará e informará de desviaciones presentadas. </w:t>
      </w:r>
    </w:p>
    <w:p w14:paraId="2C692A22" w14:textId="77777777" w:rsidR="004863A9" w:rsidRPr="00FE1520" w:rsidRDefault="004863A9" w:rsidP="004863A9">
      <w:pPr>
        <w:numPr>
          <w:ilvl w:val="0"/>
          <w:numId w:val="14"/>
        </w:numPr>
        <w:spacing w:after="5" w:line="248" w:lineRule="auto"/>
        <w:ind w:hanging="360"/>
        <w:jc w:val="both"/>
        <w:rPr>
          <w:rFonts w:ascii="Arial" w:hAnsi="Arial" w:cs="Arial"/>
        </w:rPr>
      </w:pPr>
      <w:r w:rsidRPr="00FE1520">
        <w:rPr>
          <w:rFonts w:ascii="Arial" w:hAnsi="Arial" w:cs="Arial"/>
        </w:rPr>
        <w:t xml:space="preserve">Profesional Mantenimiento del servicio: </w:t>
      </w:r>
      <w:r>
        <w:rPr>
          <w:rFonts w:ascii="Arial" w:hAnsi="Arial" w:cs="Arial"/>
        </w:rPr>
        <w:t xml:space="preserve">aprobará </w:t>
      </w:r>
      <w:r w:rsidRPr="00FE1520">
        <w:rPr>
          <w:rFonts w:ascii="Arial" w:hAnsi="Arial" w:cs="Arial"/>
        </w:rPr>
        <w:t>el informe de calificación de</w:t>
      </w:r>
      <w:r>
        <w:rPr>
          <w:rFonts w:ascii="Arial" w:hAnsi="Arial" w:cs="Arial"/>
        </w:rPr>
        <w:t xml:space="preserve"> diseño</w:t>
      </w:r>
      <w:r w:rsidRPr="00FE1520">
        <w:rPr>
          <w:rFonts w:ascii="Arial" w:hAnsi="Arial" w:cs="Arial"/>
        </w:rPr>
        <w:t xml:space="preserve">. </w:t>
      </w:r>
    </w:p>
    <w:p w14:paraId="72E62D5E" w14:textId="72AD4DF9" w:rsidR="00EF5CDA" w:rsidRPr="00175956" w:rsidRDefault="004863A9" w:rsidP="00175956">
      <w:pPr>
        <w:numPr>
          <w:ilvl w:val="0"/>
          <w:numId w:val="14"/>
        </w:numPr>
        <w:spacing w:after="5" w:line="248" w:lineRule="auto"/>
        <w:ind w:hanging="360"/>
        <w:jc w:val="both"/>
        <w:rPr>
          <w:rFonts w:ascii="Arial" w:hAnsi="Arial" w:cs="Arial"/>
        </w:rPr>
      </w:pPr>
      <w:r w:rsidRPr="00FE1520">
        <w:rPr>
          <w:rFonts w:ascii="Arial" w:hAnsi="Arial" w:cs="Arial"/>
        </w:rPr>
        <w:t xml:space="preserve">Dirección Técnica del servicio: </w:t>
      </w:r>
      <w:r>
        <w:rPr>
          <w:rFonts w:ascii="Arial" w:hAnsi="Arial" w:cs="Arial"/>
        </w:rPr>
        <w:t xml:space="preserve">dará el visto bueno al informe </w:t>
      </w:r>
      <w:r w:rsidRPr="00FE1520">
        <w:rPr>
          <w:rFonts w:ascii="Arial" w:hAnsi="Arial" w:cs="Arial"/>
        </w:rPr>
        <w:t>de calificación de</w:t>
      </w:r>
      <w:r>
        <w:rPr>
          <w:rFonts w:ascii="Arial" w:hAnsi="Arial" w:cs="Arial"/>
        </w:rPr>
        <w:t xml:space="preserve"> diseño</w:t>
      </w:r>
      <w:r w:rsidRPr="00FE1520">
        <w:rPr>
          <w:rFonts w:ascii="Arial" w:hAnsi="Arial" w:cs="Arial"/>
        </w:rPr>
        <w:t xml:space="preserve">. </w:t>
      </w:r>
    </w:p>
    <w:tbl>
      <w:tblPr>
        <w:tblStyle w:val="TableNormal"/>
        <w:tblpPr w:leftFromText="141" w:rightFromText="141" w:vertAnchor="text" w:horzAnchor="margin" w:tblpXSpec="center" w:tblpY="99"/>
        <w:tblW w:w="9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77"/>
        <w:gridCol w:w="1403"/>
      </w:tblGrid>
      <w:tr w:rsidR="00535E42" w:rsidRPr="00BF296C" w14:paraId="6FA78B0E" w14:textId="77777777" w:rsidTr="00EA1D21">
        <w:trPr>
          <w:trHeight w:val="846"/>
        </w:trPr>
        <w:tc>
          <w:tcPr>
            <w:tcW w:w="7977" w:type="dxa"/>
            <w:shd w:val="clear" w:color="auto" w:fill="E94E10"/>
          </w:tcPr>
          <w:p w14:paraId="5C1ED72E" w14:textId="77777777" w:rsidR="00535E42" w:rsidRPr="00EA1D21" w:rsidRDefault="00535E42" w:rsidP="00662999">
            <w:pPr>
              <w:spacing w:before="180"/>
              <w:rPr>
                <w:rFonts w:ascii="Arial MT" w:hAnsi="Arial MT" w:cs="Arial MT"/>
                <w:color w:val="000000" w:themeColor="text1"/>
                <w:sz w:val="20"/>
                <w:lang w:val="es-ES"/>
              </w:rPr>
            </w:pPr>
            <w:bookmarkStart w:id="0" w:name="_Hlk205974121"/>
          </w:p>
          <w:p w14:paraId="2631DC66" w14:textId="77777777" w:rsidR="00535E42" w:rsidRPr="00EA1D21" w:rsidRDefault="00535E42" w:rsidP="00662999">
            <w:pPr>
              <w:ind w:left="8"/>
              <w:jc w:val="center"/>
              <w:rPr>
                <w:rFonts w:ascii="Arial" w:hAnsi="Arial" w:cs="Arial MT"/>
                <w:b/>
                <w:color w:val="000000" w:themeColor="text1"/>
                <w:sz w:val="20"/>
                <w:lang w:val="es-ES"/>
              </w:rPr>
            </w:pPr>
            <w:r w:rsidRPr="00EA1D21">
              <w:rPr>
                <w:rFonts w:ascii="Arial" w:hAnsi="Arial" w:cs="Arial MT"/>
                <w:b/>
                <w:color w:val="000000" w:themeColor="text1"/>
                <w:sz w:val="20"/>
                <w:lang w:val="es-ES"/>
              </w:rPr>
              <w:t>PREGUNTAS</w:t>
            </w:r>
            <w:r w:rsidRPr="00EA1D21">
              <w:rPr>
                <w:rFonts w:ascii="Arial" w:hAnsi="Arial" w:cs="Arial MT"/>
                <w:b/>
                <w:color w:val="000000" w:themeColor="text1"/>
                <w:spacing w:val="-1"/>
                <w:sz w:val="20"/>
                <w:lang w:val="es-ES"/>
              </w:rPr>
              <w:t xml:space="preserve"> </w:t>
            </w:r>
            <w:r w:rsidRPr="00EA1D21">
              <w:rPr>
                <w:rFonts w:ascii="Arial" w:hAnsi="Arial" w:cs="Arial MT"/>
                <w:b/>
                <w:color w:val="000000" w:themeColor="text1"/>
                <w:sz w:val="20"/>
                <w:lang w:val="es-ES"/>
              </w:rPr>
              <w:t xml:space="preserve">EVALUACIÓN DE </w:t>
            </w:r>
            <w:r w:rsidRPr="00EA1D21">
              <w:rPr>
                <w:rFonts w:ascii="Arial" w:hAnsi="Arial" w:cs="Arial MT"/>
                <w:b/>
                <w:color w:val="000000" w:themeColor="text1"/>
                <w:spacing w:val="-2"/>
                <w:sz w:val="20"/>
                <w:lang w:val="es-ES"/>
              </w:rPr>
              <w:t>IMPACTO</w:t>
            </w:r>
          </w:p>
        </w:tc>
        <w:tc>
          <w:tcPr>
            <w:tcW w:w="1403" w:type="dxa"/>
            <w:shd w:val="clear" w:color="auto" w:fill="E94E10"/>
          </w:tcPr>
          <w:p w14:paraId="61E102FA" w14:textId="77777777" w:rsidR="00535E42" w:rsidRPr="00EA1D21" w:rsidRDefault="00535E42" w:rsidP="00662999">
            <w:pPr>
              <w:spacing w:before="64"/>
              <w:rPr>
                <w:rFonts w:ascii="Arial MT" w:hAnsi="Arial MT" w:cs="Arial MT"/>
                <w:color w:val="000000" w:themeColor="text1"/>
                <w:sz w:val="20"/>
                <w:lang w:val="es-ES"/>
              </w:rPr>
            </w:pPr>
          </w:p>
          <w:p w14:paraId="103C2D6E" w14:textId="77777777" w:rsidR="00535E42" w:rsidRPr="00EA1D21" w:rsidRDefault="00535E42" w:rsidP="00662999">
            <w:pPr>
              <w:ind w:left="8" w:right="1"/>
              <w:jc w:val="center"/>
              <w:rPr>
                <w:rFonts w:ascii="Arial" w:hAnsi="Arial MT" w:cs="Arial MT"/>
                <w:b/>
                <w:color w:val="000000" w:themeColor="text1"/>
                <w:sz w:val="20"/>
                <w:lang w:val="es-ES"/>
              </w:rPr>
            </w:pPr>
            <w:r w:rsidRPr="00EA1D21">
              <w:rPr>
                <w:rFonts w:ascii="Arial" w:hAnsi="Arial MT" w:cs="Arial MT"/>
                <w:b/>
                <w:color w:val="000000" w:themeColor="text1"/>
                <w:spacing w:val="-2"/>
                <w:sz w:val="20"/>
                <w:lang w:val="es-ES"/>
              </w:rPr>
              <w:t>SI/NO</w:t>
            </w:r>
          </w:p>
        </w:tc>
      </w:tr>
      <w:tr w:rsidR="00535E42" w:rsidRPr="00BF296C" w14:paraId="0ECC3CC2" w14:textId="77777777" w:rsidTr="00535E42">
        <w:trPr>
          <w:trHeight w:val="238"/>
        </w:trPr>
        <w:tc>
          <w:tcPr>
            <w:tcW w:w="7977" w:type="dxa"/>
          </w:tcPr>
          <w:p w14:paraId="098E9DD6" w14:textId="77777777" w:rsidR="00535E42" w:rsidRPr="00535E42" w:rsidRDefault="00535E42" w:rsidP="00662999">
            <w:pPr>
              <w:spacing w:line="209" w:lineRule="exact"/>
              <w:ind w:left="106"/>
              <w:rPr>
                <w:rFonts w:ascii="Arial" w:hAnsi="Arial" w:cs="Arial"/>
              </w:rPr>
            </w:pPr>
            <w:r w:rsidRPr="00535E42">
              <w:rPr>
                <w:rFonts w:ascii="Arial" w:hAnsi="Arial" w:cs="Arial"/>
              </w:rPr>
              <w:t>1. ¿El sistema informatizado se utiliza para aprobar o rechazar un producto?</w:t>
            </w:r>
          </w:p>
        </w:tc>
        <w:tc>
          <w:tcPr>
            <w:tcW w:w="1403" w:type="dxa"/>
          </w:tcPr>
          <w:p w14:paraId="3F49D70F" w14:textId="77777777" w:rsidR="00535E42" w:rsidRPr="00BF296C" w:rsidRDefault="00535E42" w:rsidP="00662999">
            <w:pPr>
              <w:spacing w:line="209" w:lineRule="exact"/>
              <w:ind w:left="8"/>
              <w:jc w:val="center"/>
              <w:rPr>
                <w:rFonts w:ascii="Arial" w:hAnsi="Arial MT" w:cs="Arial MT"/>
                <w:b/>
                <w:sz w:val="20"/>
                <w:lang w:val="es-ES"/>
              </w:rPr>
            </w:pPr>
            <w:r>
              <w:rPr>
                <w:rFonts w:ascii="Arial" w:hAnsi="Arial MT" w:cs="Arial MT"/>
                <w:b/>
                <w:sz w:val="20"/>
                <w:lang w:val="es-ES"/>
              </w:rPr>
              <w:t>SI</w:t>
            </w:r>
          </w:p>
        </w:tc>
      </w:tr>
      <w:tr w:rsidR="00535E42" w:rsidRPr="00BF296C" w14:paraId="2EB177F6" w14:textId="77777777" w:rsidTr="00535E42">
        <w:trPr>
          <w:trHeight w:val="476"/>
        </w:trPr>
        <w:tc>
          <w:tcPr>
            <w:tcW w:w="7977" w:type="dxa"/>
          </w:tcPr>
          <w:p w14:paraId="4C439DF1" w14:textId="77777777" w:rsidR="00535E42" w:rsidRPr="00535E42" w:rsidRDefault="00535E42" w:rsidP="00662999">
            <w:pPr>
              <w:spacing w:line="230" w:lineRule="atLeast"/>
              <w:ind w:left="106"/>
              <w:rPr>
                <w:rFonts w:ascii="Arial" w:hAnsi="Arial" w:cs="Arial"/>
              </w:rPr>
            </w:pPr>
            <w:r w:rsidRPr="00535E42">
              <w:rPr>
                <w:rFonts w:ascii="Arial" w:hAnsi="Arial" w:cs="Arial"/>
              </w:rPr>
              <w:t>2. ¿El sistema informatizado o hardware posee in firmware que modifique su procesamiento lógico?</w:t>
            </w:r>
          </w:p>
        </w:tc>
        <w:tc>
          <w:tcPr>
            <w:tcW w:w="1403" w:type="dxa"/>
          </w:tcPr>
          <w:p w14:paraId="590EFA9E" w14:textId="77777777" w:rsidR="00535E42" w:rsidRPr="00BF296C" w:rsidRDefault="00535E42" w:rsidP="00662999">
            <w:pPr>
              <w:ind w:left="8" w:right="3"/>
              <w:jc w:val="center"/>
              <w:rPr>
                <w:rFonts w:ascii="Arial" w:hAnsi="Arial MT" w:cs="Arial MT"/>
                <w:b/>
                <w:sz w:val="20"/>
                <w:lang w:val="es-ES"/>
              </w:rPr>
            </w:pPr>
            <w:r w:rsidRPr="00BF296C">
              <w:rPr>
                <w:rFonts w:ascii="Arial" w:hAnsi="Arial MT" w:cs="Arial MT"/>
                <w:b/>
                <w:sz w:val="20"/>
                <w:lang w:val="es-ES"/>
              </w:rPr>
              <w:t>NO</w:t>
            </w:r>
          </w:p>
        </w:tc>
      </w:tr>
      <w:tr w:rsidR="00535E42" w:rsidRPr="00BF296C" w14:paraId="7EDB14EC" w14:textId="77777777" w:rsidTr="00535E42">
        <w:trPr>
          <w:trHeight w:val="238"/>
        </w:trPr>
        <w:tc>
          <w:tcPr>
            <w:tcW w:w="7977" w:type="dxa"/>
          </w:tcPr>
          <w:p w14:paraId="6953D5CE" w14:textId="77777777" w:rsidR="00535E42" w:rsidRPr="00535E42" w:rsidRDefault="00535E42" w:rsidP="00662999">
            <w:pPr>
              <w:spacing w:line="210" w:lineRule="exact"/>
              <w:ind w:left="106"/>
              <w:rPr>
                <w:rFonts w:ascii="Arial" w:hAnsi="Arial" w:cs="Arial"/>
              </w:rPr>
            </w:pPr>
            <w:r w:rsidRPr="00535E42">
              <w:rPr>
                <w:rFonts w:ascii="Arial" w:hAnsi="Arial" w:cs="Arial"/>
              </w:rPr>
              <w:t>3. ¿El sistema informatizado o hardware posee un controlador lógico programable (PLC)</w:t>
            </w:r>
          </w:p>
        </w:tc>
        <w:tc>
          <w:tcPr>
            <w:tcW w:w="1403" w:type="dxa"/>
          </w:tcPr>
          <w:p w14:paraId="503E3DF1" w14:textId="77777777" w:rsidR="00535E42" w:rsidRPr="00BF296C" w:rsidRDefault="00535E42" w:rsidP="00662999">
            <w:pPr>
              <w:spacing w:line="210" w:lineRule="exact"/>
              <w:ind w:left="8" w:right="3"/>
              <w:jc w:val="center"/>
              <w:rPr>
                <w:rFonts w:ascii="Arial" w:hAnsi="Arial MT" w:cs="Arial MT"/>
                <w:b/>
                <w:sz w:val="20"/>
                <w:lang w:val="es-ES"/>
              </w:rPr>
            </w:pPr>
            <w:r w:rsidRPr="00BF296C">
              <w:rPr>
                <w:rFonts w:ascii="Arial" w:hAnsi="Arial MT" w:cs="Arial MT"/>
                <w:b/>
                <w:sz w:val="20"/>
                <w:lang w:val="es-ES"/>
              </w:rPr>
              <w:t>NO</w:t>
            </w:r>
          </w:p>
        </w:tc>
      </w:tr>
      <w:tr w:rsidR="00535E42" w:rsidRPr="00BF296C" w14:paraId="6B95EE66" w14:textId="77777777" w:rsidTr="00535E42">
        <w:trPr>
          <w:trHeight w:val="414"/>
        </w:trPr>
        <w:tc>
          <w:tcPr>
            <w:tcW w:w="7977" w:type="dxa"/>
          </w:tcPr>
          <w:p w14:paraId="35BEA1CA" w14:textId="77777777" w:rsidR="00535E42" w:rsidRPr="00535E42" w:rsidRDefault="00535E42" w:rsidP="00662999">
            <w:pPr>
              <w:spacing w:line="230" w:lineRule="atLeast"/>
              <w:ind w:left="106" w:right="216"/>
              <w:rPr>
                <w:rFonts w:ascii="Arial" w:hAnsi="Arial" w:cs="Arial"/>
              </w:rPr>
            </w:pPr>
            <w:r w:rsidRPr="00535E42">
              <w:rPr>
                <w:rFonts w:ascii="Arial" w:hAnsi="Arial" w:cs="Arial"/>
              </w:rPr>
              <w:t xml:space="preserve">4. ¿El sistema es usado para la toma de decisiones con un impacto en calidad, regulatorio o </w:t>
            </w:r>
            <w:proofErr w:type="spellStart"/>
            <w:r w:rsidRPr="00535E42">
              <w:rPr>
                <w:rFonts w:ascii="Arial" w:hAnsi="Arial" w:cs="Arial"/>
              </w:rPr>
              <w:t>GxP</w:t>
            </w:r>
            <w:proofErr w:type="spellEnd"/>
            <w:r w:rsidRPr="00535E42">
              <w:rPr>
                <w:rFonts w:ascii="Arial" w:hAnsi="Arial" w:cs="Arial"/>
              </w:rPr>
              <w:t>?</w:t>
            </w:r>
          </w:p>
        </w:tc>
        <w:tc>
          <w:tcPr>
            <w:tcW w:w="1403" w:type="dxa"/>
          </w:tcPr>
          <w:p w14:paraId="6D518631" w14:textId="77777777" w:rsidR="00535E42" w:rsidRPr="00BF296C" w:rsidRDefault="00535E42" w:rsidP="00662999">
            <w:pPr>
              <w:ind w:left="8"/>
              <w:jc w:val="center"/>
              <w:rPr>
                <w:rFonts w:ascii="Arial" w:hAnsi="Arial MT" w:cs="Arial MT"/>
                <w:b/>
                <w:sz w:val="20"/>
                <w:lang w:val="es-ES"/>
              </w:rPr>
            </w:pPr>
            <w:r>
              <w:rPr>
                <w:rFonts w:ascii="Arial" w:hAnsi="Arial MT" w:cs="Arial MT"/>
                <w:b/>
                <w:sz w:val="20"/>
                <w:lang w:val="es-ES"/>
              </w:rPr>
              <w:t>NO</w:t>
            </w:r>
          </w:p>
        </w:tc>
      </w:tr>
      <w:tr w:rsidR="00535E42" w:rsidRPr="00BF296C" w14:paraId="7139E50A" w14:textId="77777777" w:rsidTr="00535E42">
        <w:trPr>
          <w:trHeight w:val="622"/>
        </w:trPr>
        <w:tc>
          <w:tcPr>
            <w:tcW w:w="7977" w:type="dxa"/>
          </w:tcPr>
          <w:p w14:paraId="71E7AEC5" w14:textId="77777777" w:rsidR="00535E42" w:rsidRPr="00535E42" w:rsidRDefault="00535E42" w:rsidP="00662999">
            <w:pPr>
              <w:spacing w:line="230" w:lineRule="atLeast"/>
              <w:ind w:left="106" w:right="216"/>
              <w:rPr>
                <w:rFonts w:ascii="Arial" w:hAnsi="Arial" w:cs="Arial"/>
              </w:rPr>
            </w:pPr>
            <w:r w:rsidRPr="00535E42">
              <w:rPr>
                <w:rFonts w:ascii="Arial" w:hAnsi="Arial" w:cs="Arial"/>
              </w:rPr>
              <w:t>5. ¿El sistema genera reporte de datos regulatorios, reportes de análisis, certificados o decisiones de calidad de los productos?</w:t>
            </w:r>
          </w:p>
        </w:tc>
        <w:tc>
          <w:tcPr>
            <w:tcW w:w="1403" w:type="dxa"/>
          </w:tcPr>
          <w:p w14:paraId="6028B52C" w14:textId="77777777" w:rsidR="00535E42" w:rsidRPr="00BF296C" w:rsidRDefault="00535E42" w:rsidP="00662999">
            <w:pPr>
              <w:ind w:left="8"/>
              <w:jc w:val="center"/>
              <w:rPr>
                <w:rFonts w:ascii="Arial" w:hAnsi="Arial MT" w:cs="Arial MT"/>
                <w:b/>
                <w:sz w:val="20"/>
                <w:lang w:val="es-ES"/>
              </w:rPr>
            </w:pPr>
            <w:r w:rsidRPr="00BF296C">
              <w:rPr>
                <w:rFonts w:ascii="Arial" w:hAnsi="Arial MT" w:cs="Arial MT"/>
                <w:b/>
                <w:sz w:val="20"/>
                <w:lang w:val="es-ES"/>
              </w:rPr>
              <w:t>SI</w:t>
            </w:r>
          </w:p>
          <w:p w14:paraId="14BB51B2" w14:textId="77777777" w:rsidR="00535E42" w:rsidRPr="00BF296C" w:rsidRDefault="00535E42" w:rsidP="00662999">
            <w:pPr>
              <w:ind w:left="8"/>
              <w:jc w:val="center"/>
              <w:rPr>
                <w:rFonts w:ascii="Arial" w:hAnsi="Arial MT" w:cs="Arial MT"/>
                <w:b/>
                <w:sz w:val="20"/>
                <w:lang w:val="es-ES"/>
              </w:rPr>
            </w:pPr>
          </w:p>
        </w:tc>
      </w:tr>
      <w:tr w:rsidR="00535E42" w:rsidRPr="00BF296C" w14:paraId="15592DDC" w14:textId="77777777" w:rsidTr="00535E42">
        <w:trPr>
          <w:trHeight w:val="476"/>
        </w:trPr>
        <w:tc>
          <w:tcPr>
            <w:tcW w:w="7977" w:type="dxa"/>
          </w:tcPr>
          <w:p w14:paraId="5514A67E" w14:textId="77777777" w:rsidR="00535E42" w:rsidRPr="00535E42" w:rsidRDefault="00535E42" w:rsidP="00662999">
            <w:pPr>
              <w:spacing w:line="230" w:lineRule="atLeast"/>
              <w:ind w:left="106" w:right="216"/>
              <w:rPr>
                <w:rFonts w:ascii="Arial" w:hAnsi="Arial" w:cs="Arial"/>
              </w:rPr>
            </w:pPr>
            <w:r w:rsidRPr="00535E42">
              <w:rPr>
                <w:rFonts w:ascii="Arial" w:hAnsi="Arial" w:cs="Arial"/>
              </w:rPr>
              <w:lastRenderedPageBreak/>
              <w:t>6. ¿El sistema contiene información de la trazabilidad hacia adelante o hacia atrás de los productos?</w:t>
            </w:r>
          </w:p>
        </w:tc>
        <w:tc>
          <w:tcPr>
            <w:tcW w:w="1403" w:type="dxa"/>
          </w:tcPr>
          <w:p w14:paraId="14442557" w14:textId="77777777" w:rsidR="00535E42" w:rsidRPr="00BF296C" w:rsidRDefault="00535E42" w:rsidP="00662999">
            <w:pPr>
              <w:ind w:left="8"/>
              <w:jc w:val="center"/>
              <w:rPr>
                <w:rFonts w:ascii="Arial" w:hAnsi="Arial MT" w:cs="Arial MT"/>
                <w:b/>
                <w:sz w:val="20"/>
                <w:lang w:val="es-ES"/>
              </w:rPr>
            </w:pPr>
            <w:r>
              <w:rPr>
                <w:rFonts w:ascii="Arial" w:hAnsi="Arial MT" w:cs="Arial MT"/>
                <w:b/>
                <w:sz w:val="20"/>
                <w:lang w:val="es-ES"/>
              </w:rPr>
              <w:t>SI</w:t>
            </w:r>
          </w:p>
        </w:tc>
      </w:tr>
      <w:tr w:rsidR="00535E42" w:rsidRPr="00BF296C" w14:paraId="5A559967" w14:textId="77777777" w:rsidTr="00535E42">
        <w:trPr>
          <w:trHeight w:val="474"/>
        </w:trPr>
        <w:tc>
          <w:tcPr>
            <w:tcW w:w="7977" w:type="dxa"/>
          </w:tcPr>
          <w:p w14:paraId="19410DB1" w14:textId="77777777" w:rsidR="00535E42" w:rsidRPr="00535E42" w:rsidRDefault="00535E42" w:rsidP="00662999">
            <w:pPr>
              <w:spacing w:line="228" w:lineRule="exact"/>
              <w:ind w:left="106"/>
              <w:rPr>
                <w:rFonts w:ascii="Arial" w:hAnsi="Arial" w:cs="Arial"/>
              </w:rPr>
            </w:pPr>
            <w:r w:rsidRPr="00535E42">
              <w:rPr>
                <w:rFonts w:ascii="Arial" w:hAnsi="Arial" w:cs="Arial"/>
              </w:rPr>
              <w:t>7. ¿El sistema es usado para el control de documentación del sistema de gestión de calidad o documentación de manufactura?</w:t>
            </w:r>
          </w:p>
        </w:tc>
        <w:tc>
          <w:tcPr>
            <w:tcW w:w="1403" w:type="dxa"/>
          </w:tcPr>
          <w:p w14:paraId="6FB6FEB0" w14:textId="77777777" w:rsidR="00535E42" w:rsidRPr="00BF296C" w:rsidRDefault="00535E42" w:rsidP="00662999">
            <w:pPr>
              <w:ind w:left="8" w:right="3"/>
              <w:jc w:val="center"/>
              <w:rPr>
                <w:rFonts w:ascii="Arial" w:hAnsi="Arial MT" w:cs="Arial MT"/>
                <w:b/>
                <w:sz w:val="20"/>
                <w:lang w:val="es-ES"/>
              </w:rPr>
            </w:pPr>
            <w:r w:rsidRPr="00BF296C">
              <w:rPr>
                <w:rFonts w:ascii="Arial" w:hAnsi="Arial MT" w:cs="Arial MT"/>
                <w:b/>
                <w:sz w:val="20"/>
                <w:lang w:val="es-ES"/>
              </w:rPr>
              <w:t>NO</w:t>
            </w:r>
          </w:p>
        </w:tc>
      </w:tr>
      <w:tr w:rsidR="00535E42" w:rsidRPr="00BF296C" w14:paraId="60EAC1B9" w14:textId="77777777" w:rsidTr="00535E42">
        <w:trPr>
          <w:trHeight w:val="476"/>
        </w:trPr>
        <w:tc>
          <w:tcPr>
            <w:tcW w:w="7977" w:type="dxa"/>
          </w:tcPr>
          <w:p w14:paraId="20EADAD0" w14:textId="77777777" w:rsidR="00535E42" w:rsidRPr="00535E42" w:rsidRDefault="00535E42" w:rsidP="00662999">
            <w:pPr>
              <w:spacing w:line="230" w:lineRule="atLeast"/>
              <w:ind w:left="106" w:right="148"/>
              <w:rPr>
                <w:rFonts w:ascii="Arial" w:hAnsi="Arial" w:cs="Arial"/>
              </w:rPr>
            </w:pPr>
            <w:r w:rsidRPr="00535E42">
              <w:rPr>
                <w:rFonts w:ascii="Arial" w:hAnsi="Arial" w:cs="Arial"/>
              </w:rPr>
              <w:t xml:space="preserve">8. ¿El sistema es usado para el control de cualquier empaque o actividad de etiquetado </w:t>
            </w:r>
            <w:proofErr w:type="spellStart"/>
            <w:r w:rsidRPr="00535E42">
              <w:rPr>
                <w:rFonts w:ascii="Arial" w:hAnsi="Arial" w:cs="Arial"/>
              </w:rPr>
              <w:t>ó</w:t>
            </w:r>
            <w:proofErr w:type="spellEnd"/>
            <w:r w:rsidRPr="00535E42">
              <w:rPr>
                <w:rFonts w:ascii="Arial" w:hAnsi="Arial" w:cs="Arial"/>
              </w:rPr>
              <w:t xml:space="preserve"> rotulado?</w:t>
            </w:r>
          </w:p>
        </w:tc>
        <w:tc>
          <w:tcPr>
            <w:tcW w:w="1403" w:type="dxa"/>
          </w:tcPr>
          <w:p w14:paraId="6CD92198" w14:textId="77777777" w:rsidR="00535E42" w:rsidRPr="00BF296C" w:rsidRDefault="00535E42" w:rsidP="00662999">
            <w:pPr>
              <w:ind w:left="8" w:right="3"/>
              <w:jc w:val="center"/>
              <w:rPr>
                <w:rFonts w:ascii="Arial" w:hAnsi="Arial MT" w:cs="Arial MT"/>
                <w:b/>
                <w:sz w:val="20"/>
                <w:lang w:val="es-ES"/>
              </w:rPr>
            </w:pPr>
            <w:r w:rsidRPr="00BF296C">
              <w:rPr>
                <w:rFonts w:ascii="Arial" w:hAnsi="Arial MT" w:cs="Arial MT"/>
                <w:b/>
                <w:sz w:val="20"/>
                <w:lang w:val="es-ES"/>
              </w:rPr>
              <w:t>NO</w:t>
            </w:r>
          </w:p>
        </w:tc>
      </w:tr>
      <w:tr w:rsidR="00535E42" w:rsidRPr="00BF296C" w14:paraId="10C6944E" w14:textId="77777777" w:rsidTr="00535E42">
        <w:trPr>
          <w:trHeight w:val="476"/>
        </w:trPr>
        <w:tc>
          <w:tcPr>
            <w:tcW w:w="7977" w:type="dxa"/>
          </w:tcPr>
          <w:p w14:paraId="2916B9A3" w14:textId="77777777" w:rsidR="00535E42" w:rsidRPr="00535E42" w:rsidRDefault="00535E42" w:rsidP="00662999">
            <w:pPr>
              <w:spacing w:line="230" w:lineRule="atLeast"/>
              <w:ind w:left="106"/>
              <w:rPr>
                <w:rFonts w:ascii="Arial" w:hAnsi="Arial" w:cs="Arial"/>
              </w:rPr>
            </w:pPr>
            <w:r w:rsidRPr="00535E42">
              <w:rPr>
                <w:rFonts w:ascii="Arial" w:hAnsi="Arial" w:cs="Arial"/>
              </w:rPr>
              <w:t>9. ¿El sistema se usa para rastrear/realizar mantenimiento y/o pruebas de calibración, laboratorio, equipos de producción o manufactura?</w:t>
            </w:r>
          </w:p>
        </w:tc>
        <w:tc>
          <w:tcPr>
            <w:tcW w:w="1403" w:type="dxa"/>
          </w:tcPr>
          <w:p w14:paraId="67DC7D7A" w14:textId="77777777" w:rsidR="00535E42" w:rsidRPr="00BF296C" w:rsidRDefault="00535E42" w:rsidP="00662999">
            <w:pPr>
              <w:ind w:left="8" w:right="3"/>
              <w:jc w:val="center"/>
              <w:rPr>
                <w:rFonts w:ascii="Arial" w:hAnsi="Arial MT" w:cs="Arial MT"/>
                <w:b/>
                <w:sz w:val="20"/>
                <w:lang w:val="es-ES"/>
              </w:rPr>
            </w:pPr>
            <w:r w:rsidRPr="00BF296C">
              <w:rPr>
                <w:rFonts w:ascii="Arial" w:hAnsi="Arial MT" w:cs="Arial MT"/>
                <w:b/>
                <w:sz w:val="20"/>
                <w:lang w:val="es-ES"/>
              </w:rPr>
              <w:t>NO</w:t>
            </w:r>
          </w:p>
        </w:tc>
      </w:tr>
      <w:tr w:rsidR="00535E42" w:rsidRPr="00BF296C" w14:paraId="77EF3423" w14:textId="77777777" w:rsidTr="00535E42">
        <w:trPr>
          <w:trHeight w:val="476"/>
        </w:trPr>
        <w:tc>
          <w:tcPr>
            <w:tcW w:w="7977" w:type="dxa"/>
          </w:tcPr>
          <w:p w14:paraId="2D3425CA" w14:textId="77777777" w:rsidR="00535E42" w:rsidRPr="00535E42" w:rsidRDefault="00535E42" w:rsidP="00662999">
            <w:pPr>
              <w:spacing w:line="230" w:lineRule="atLeast"/>
              <w:ind w:left="106" w:right="216"/>
              <w:rPr>
                <w:rFonts w:ascii="Arial" w:hAnsi="Arial" w:cs="Arial"/>
              </w:rPr>
            </w:pPr>
            <w:r w:rsidRPr="00535E42">
              <w:rPr>
                <w:rFonts w:ascii="Arial" w:hAnsi="Arial" w:cs="Arial"/>
              </w:rPr>
              <w:t>10. ¿El sistema se usa para mantenimiento, compras, inventarios o distribución de datos de los productos?</w:t>
            </w:r>
          </w:p>
        </w:tc>
        <w:tc>
          <w:tcPr>
            <w:tcW w:w="1403" w:type="dxa"/>
          </w:tcPr>
          <w:p w14:paraId="449A8BBA" w14:textId="77777777" w:rsidR="00535E42" w:rsidRPr="00BF296C" w:rsidRDefault="00535E42" w:rsidP="00662999">
            <w:pPr>
              <w:ind w:left="8" w:right="3"/>
              <w:jc w:val="center"/>
              <w:rPr>
                <w:rFonts w:ascii="Arial" w:hAnsi="Arial MT" w:cs="Arial MT"/>
                <w:b/>
                <w:sz w:val="20"/>
                <w:lang w:val="es-ES"/>
              </w:rPr>
            </w:pPr>
            <w:r w:rsidRPr="00BF296C">
              <w:rPr>
                <w:rFonts w:ascii="Arial" w:hAnsi="Arial MT" w:cs="Arial MT"/>
                <w:b/>
                <w:spacing w:val="-5"/>
                <w:sz w:val="20"/>
                <w:lang w:val="es-ES"/>
              </w:rPr>
              <w:t>NO</w:t>
            </w:r>
          </w:p>
        </w:tc>
      </w:tr>
      <w:tr w:rsidR="00535E42" w:rsidRPr="00BF296C" w14:paraId="407B61F7" w14:textId="77777777" w:rsidTr="00535E42">
        <w:trPr>
          <w:trHeight w:val="476"/>
        </w:trPr>
        <w:tc>
          <w:tcPr>
            <w:tcW w:w="7977" w:type="dxa"/>
          </w:tcPr>
          <w:p w14:paraId="2EB00D30" w14:textId="77777777" w:rsidR="00535E42" w:rsidRPr="00535E42" w:rsidRDefault="00535E42" w:rsidP="00662999">
            <w:pPr>
              <w:spacing w:line="230" w:lineRule="atLeast"/>
              <w:ind w:left="106"/>
              <w:rPr>
                <w:rFonts w:ascii="Arial" w:hAnsi="Arial" w:cs="Arial"/>
              </w:rPr>
            </w:pPr>
            <w:r w:rsidRPr="00535E42">
              <w:rPr>
                <w:rFonts w:ascii="Arial" w:hAnsi="Arial" w:cs="Arial"/>
              </w:rPr>
              <w:t>11. ¿El sistema tiene, maneja o registra datos críticos como lote, fecha de vencimiento, fecha de manufactura, procesos de control y procesos de análisis?</w:t>
            </w:r>
          </w:p>
        </w:tc>
        <w:tc>
          <w:tcPr>
            <w:tcW w:w="1403" w:type="dxa"/>
          </w:tcPr>
          <w:p w14:paraId="32F6C8A0" w14:textId="77777777" w:rsidR="00535E42" w:rsidRPr="00BF296C" w:rsidRDefault="00535E42" w:rsidP="00662999">
            <w:pPr>
              <w:ind w:left="8" w:right="3"/>
              <w:jc w:val="center"/>
              <w:rPr>
                <w:rFonts w:ascii="Arial" w:hAnsi="Arial MT" w:cs="Arial MT"/>
                <w:b/>
                <w:sz w:val="20"/>
                <w:lang w:val="es-ES"/>
              </w:rPr>
            </w:pPr>
            <w:r w:rsidRPr="00BF296C">
              <w:rPr>
                <w:rFonts w:ascii="Arial" w:hAnsi="Arial MT" w:cs="Arial MT"/>
                <w:b/>
                <w:spacing w:val="-5"/>
                <w:sz w:val="20"/>
                <w:lang w:val="es-ES"/>
              </w:rPr>
              <w:t>NO</w:t>
            </w:r>
          </w:p>
        </w:tc>
      </w:tr>
    </w:tbl>
    <w:p w14:paraId="073494A1" w14:textId="2203AEA8" w:rsidR="001260C9" w:rsidRPr="00535E42" w:rsidRDefault="00535E42" w:rsidP="00535E42">
      <w:pPr>
        <w:spacing w:after="0" w:line="276" w:lineRule="auto"/>
        <w:rPr>
          <w:rFonts w:ascii="Century Gothic" w:hAnsi="Century Gothic" w:cs="Arial"/>
          <w:b/>
          <w:u w:val="single"/>
        </w:rPr>
      </w:pPr>
      <w:bookmarkStart w:id="1" w:name="_Hlk205974136"/>
      <w:bookmarkEnd w:id="0"/>
      <w:r w:rsidRPr="00831268">
        <w:rPr>
          <w:rFonts w:ascii="Arial" w:eastAsia="Times New Roman" w:hAnsi="Arial MT" w:cs="Arial MT"/>
          <w:b/>
          <w:sz w:val="18"/>
          <w:szCs w:val="20"/>
          <w:lang w:val="es-ES"/>
        </w:rPr>
        <w:t>**Si</w:t>
      </w:r>
      <w:r w:rsidRPr="00831268">
        <w:rPr>
          <w:rFonts w:ascii="Arial" w:eastAsia="Times New Roman" w:hAnsi="Arial MT" w:cs="Arial MT"/>
          <w:b/>
          <w:spacing w:val="-3"/>
          <w:sz w:val="18"/>
          <w:szCs w:val="20"/>
          <w:lang w:val="es-ES"/>
        </w:rPr>
        <w:t xml:space="preserve"> </w:t>
      </w:r>
      <w:r w:rsidRPr="00831268">
        <w:rPr>
          <w:rFonts w:ascii="Arial" w:eastAsia="Times New Roman" w:hAnsi="Arial MT" w:cs="Arial MT"/>
          <w:b/>
          <w:sz w:val="18"/>
          <w:szCs w:val="20"/>
          <w:lang w:val="es-ES"/>
        </w:rPr>
        <w:t>alguna</w:t>
      </w:r>
      <w:r w:rsidRPr="00831268">
        <w:rPr>
          <w:rFonts w:ascii="Arial" w:eastAsia="Times New Roman" w:hAnsi="Arial MT" w:cs="Arial MT"/>
          <w:b/>
          <w:spacing w:val="-3"/>
          <w:sz w:val="18"/>
          <w:szCs w:val="20"/>
          <w:lang w:val="es-ES"/>
        </w:rPr>
        <w:t xml:space="preserve"> </w:t>
      </w:r>
      <w:r w:rsidRPr="00831268">
        <w:rPr>
          <w:rFonts w:ascii="Arial" w:eastAsia="Times New Roman" w:hAnsi="Arial MT" w:cs="Arial MT"/>
          <w:b/>
          <w:sz w:val="18"/>
          <w:szCs w:val="20"/>
          <w:lang w:val="es-ES"/>
        </w:rPr>
        <w:t>de</w:t>
      </w:r>
      <w:r w:rsidRPr="00831268">
        <w:rPr>
          <w:rFonts w:ascii="Arial" w:eastAsia="Times New Roman" w:hAnsi="Arial MT" w:cs="Arial MT"/>
          <w:b/>
          <w:spacing w:val="-4"/>
          <w:sz w:val="18"/>
          <w:szCs w:val="20"/>
          <w:lang w:val="es-ES"/>
        </w:rPr>
        <w:t xml:space="preserve"> </w:t>
      </w:r>
      <w:r w:rsidRPr="00831268">
        <w:rPr>
          <w:rFonts w:ascii="Arial" w:eastAsia="Times New Roman" w:hAnsi="Arial MT" w:cs="Arial MT"/>
          <w:b/>
          <w:sz w:val="18"/>
          <w:szCs w:val="20"/>
          <w:lang w:val="es-ES"/>
        </w:rPr>
        <w:t>las</w:t>
      </w:r>
      <w:r w:rsidRPr="00831268">
        <w:rPr>
          <w:rFonts w:ascii="Arial" w:eastAsia="Times New Roman" w:hAnsi="Arial MT" w:cs="Arial MT"/>
          <w:b/>
          <w:spacing w:val="-5"/>
          <w:sz w:val="18"/>
          <w:szCs w:val="20"/>
          <w:lang w:val="es-ES"/>
        </w:rPr>
        <w:t xml:space="preserve"> </w:t>
      </w:r>
      <w:r w:rsidRPr="00831268">
        <w:rPr>
          <w:rFonts w:ascii="Arial" w:eastAsia="Times New Roman" w:hAnsi="Arial MT" w:cs="Arial MT"/>
          <w:b/>
          <w:sz w:val="18"/>
          <w:szCs w:val="20"/>
          <w:lang w:val="es-ES"/>
        </w:rPr>
        <w:t>respuestas</w:t>
      </w:r>
      <w:r w:rsidRPr="00831268">
        <w:rPr>
          <w:rFonts w:ascii="Arial" w:eastAsia="Times New Roman" w:hAnsi="Arial MT" w:cs="Arial MT"/>
          <w:b/>
          <w:spacing w:val="-4"/>
          <w:sz w:val="18"/>
          <w:szCs w:val="20"/>
          <w:lang w:val="es-ES"/>
        </w:rPr>
        <w:t xml:space="preserve"> </w:t>
      </w:r>
      <w:r w:rsidRPr="00831268">
        <w:rPr>
          <w:rFonts w:ascii="Arial" w:eastAsia="Times New Roman" w:hAnsi="Arial MT" w:cs="Arial MT"/>
          <w:b/>
          <w:sz w:val="18"/>
          <w:szCs w:val="20"/>
          <w:lang w:val="es-ES"/>
        </w:rPr>
        <w:t>anteriores</w:t>
      </w:r>
      <w:r w:rsidRPr="00831268">
        <w:rPr>
          <w:rFonts w:ascii="Arial" w:eastAsia="Times New Roman" w:hAnsi="Arial MT" w:cs="Arial MT"/>
          <w:b/>
          <w:spacing w:val="-3"/>
          <w:sz w:val="18"/>
          <w:szCs w:val="20"/>
          <w:lang w:val="es-ES"/>
        </w:rPr>
        <w:t xml:space="preserve"> </w:t>
      </w:r>
      <w:r w:rsidRPr="00831268">
        <w:rPr>
          <w:rFonts w:ascii="Arial" w:eastAsia="Times New Roman" w:hAnsi="Arial MT" w:cs="Arial MT"/>
          <w:b/>
          <w:sz w:val="18"/>
          <w:szCs w:val="20"/>
          <w:lang w:val="es-ES"/>
        </w:rPr>
        <w:t>obtuvo</w:t>
      </w:r>
      <w:r w:rsidRPr="00831268">
        <w:rPr>
          <w:rFonts w:ascii="Arial" w:eastAsia="Times New Roman" w:hAnsi="Arial MT" w:cs="Arial MT"/>
          <w:b/>
          <w:spacing w:val="-3"/>
          <w:sz w:val="18"/>
          <w:szCs w:val="20"/>
          <w:lang w:val="es-ES"/>
        </w:rPr>
        <w:t xml:space="preserve"> </w:t>
      </w:r>
      <w:r w:rsidRPr="00831268">
        <w:rPr>
          <w:rFonts w:ascii="Arial" w:eastAsia="Times New Roman" w:hAnsi="Arial MT" w:cs="Arial MT"/>
          <w:b/>
          <w:sz w:val="18"/>
          <w:szCs w:val="20"/>
          <w:lang w:val="es-ES"/>
        </w:rPr>
        <w:t>como</w:t>
      </w:r>
      <w:r w:rsidRPr="00831268">
        <w:rPr>
          <w:rFonts w:ascii="Arial" w:eastAsia="Times New Roman" w:hAnsi="Arial MT" w:cs="Arial MT"/>
          <w:b/>
          <w:spacing w:val="-3"/>
          <w:sz w:val="18"/>
          <w:szCs w:val="20"/>
          <w:lang w:val="es-ES"/>
        </w:rPr>
        <w:t xml:space="preserve"> </w:t>
      </w:r>
      <w:r w:rsidRPr="00831268">
        <w:rPr>
          <w:rFonts w:ascii="Arial" w:eastAsia="Times New Roman" w:hAnsi="Arial MT" w:cs="Arial MT"/>
          <w:b/>
          <w:sz w:val="18"/>
          <w:szCs w:val="20"/>
          <w:lang w:val="es-ES"/>
        </w:rPr>
        <w:t>resultado</w:t>
      </w:r>
      <w:r w:rsidRPr="00831268">
        <w:rPr>
          <w:rFonts w:ascii="Arial" w:eastAsia="Times New Roman" w:hAnsi="Arial MT" w:cs="Arial MT"/>
          <w:b/>
          <w:spacing w:val="-3"/>
          <w:sz w:val="18"/>
          <w:szCs w:val="20"/>
          <w:lang w:val="es-ES"/>
        </w:rPr>
        <w:t xml:space="preserve"> </w:t>
      </w:r>
      <w:r w:rsidRPr="00831268">
        <w:rPr>
          <w:rFonts w:ascii="Arial" w:eastAsia="Times New Roman" w:hAnsi="Arial MT" w:cs="Arial MT"/>
          <w:b/>
          <w:sz w:val="18"/>
          <w:szCs w:val="20"/>
          <w:lang w:val="es-ES"/>
        </w:rPr>
        <w:t>(SI)</w:t>
      </w:r>
      <w:r w:rsidRPr="00831268">
        <w:rPr>
          <w:rFonts w:ascii="Arial" w:eastAsia="Times New Roman" w:hAnsi="Arial MT" w:cs="Arial MT"/>
          <w:b/>
          <w:spacing w:val="-3"/>
          <w:sz w:val="18"/>
          <w:szCs w:val="20"/>
          <w:lang w:val="es-ES"/>
        </w:rPr>
        <w:t xml:space="preserve"> </w:t>
      </w:r>
      <w:r w:rsidRPr="00831268">
        <w:rPr>
          <w:rFonts w:ascii="Arial" w:eastAsia="Times New Roman" w:hAnsi="Arial MT" w:cs="Arial MT"/>
          <w:b/>
          <w:sz w:val="18"/>
          <w:szCs w:val="20"/>
          <w:lang w:val="es-ES"/>
        </w:rPr>
        <w:t>el</w:t>
      </w:r>
      <w:r w:rsidRPr="00831268">
        <w:rPr>
          <w:rFonts w:ascii="Arial" w:eastAsia="Times New Roman" w:hAnsi="Arial MT" w:cs="Arial MT"/>
          <w:b/>
          <w:spacing w:val="-3"/>
          <w:sz w:val="18"/>
          <w:szCs w:val="20"/>
          <w:lang w:val="es-ES"/>
        </w:rPr>
        <w:t xml:space="preserve"> </w:t>
      </w:r>
      <w:r w:rsidRPr="00831268">
        <w:rPr>
          <w:rFonts w:ascii="Arial" w:eastAsia="Times New Roman" w:hAnsi="Arial MT" w:cs="Arial MT"/>
          <w:b/>
          <w:sz w:val="18"/>
          <w:szCs w:val="20"/>
          <w:lang w:val="es-ES"/>
        </w:rPr>
        <w:t>software</w:t>
      </w:r>
      <w:r w:rsidRPr="00831268">
        <w:rPr>
          <w:rFonts w:ascii="Arial" w:eastAsia="Times New Roman" w:hAnsi="Arial MT" w:cs="Arial MT"/>
          <w:b/>
          <w:spacing w:val="-3"/>
          <w:sz w:val="18"/>
          <w:szCs w:val="20"/>
          <w:lang w:val="es-ES"/>
        </w:rPr>
        <w:t xml:space="preserve"> </w:t>
      </w:r>
      <w:r w:rsidRPr="00831268">
        <w:rPr>
          <w:rFonts w:ascii="Arial" w:eastAsia="Times New Roman" w:hAnsi="Arial MT" w:cs="Arial MT"/>
          <w:b/>
          <w:sz w:val="18"/>
          <w:szCs w:val="20"/>
          <w:lang w:val="es-ES"/>
        </w:rPr>
        <w:t>genera</w:t>
      </w:r>
      <w:r w:rsidRPr="00831268">
        <w:rPr>
          <w:rFonts w:ascii="Arial" w:eastAsia="Times New Roman" w:hAnsi="Arial MT" w:cs="Arial MT"/>
          <w:b/>
          <w:spacing w:val="-3"/>
          <w:sz w:val="18"/>
          <w:szCs w:val="20"/>
          <w:lang w:val="es-ES"/>
        </w:rPr>
        <w:t xml:space="preserve"> </w:t>
      </w:r>
      <w:r w:rsidRPr="00831268">
        <w:rPr>
          <w:rFonts w:ascii="Arial" w:eastAsia="Times New Roman" w:hAnsi="Arial MT" w:cs="Arial MT"/>
          <w:b/>
          <w:sz w:val="18"/>
          <w:szCs w:val="20"/>
          <w:lang w:val="es-ES"/>
        </w:rPr>
        <w:t>impacto</w:t>
      </w:r>
      <w:r w:rsidRPr="00831268">
        <w:rPr>
          <w:rFonts w:ascii="Arial" w:eastAsia="Times New Roman" w:hAnsi="Arial MT" w:cs="Arial MT"/>
          <w:b/>
          <w:spacing w:val="-4"/>
          <w:sz w:val="18"/>
          <w:szCs w:val="20"/>
          <w:lang w:val="es-ES"/>
        </w:rPr>
        <w:t xml:space="preserve"> </w:t>
      </w:r>
      <w:r w:rsidRPr="00831268">
        <w:rPr>
          <w:rFonts w:ascii="Arial" w:eastAsia="Times New Roman" w:hAnsi="Arial MT" w:cs="Arial MT"/>
          <w:b/>
          <w:sz w:val="18"/>
          <w:szCs w:val="20"/>
          <w:lang w:val="es-ES"/>
        </w:rPr>
        <w:t>y</w:t>
      </w:r>
      <w:r w:rsidRPr="00831268">
        <w:rPr>
          <w:rFonts w:ascii="Arial" w:eastAsia="Times New Roman" w:hAnsi="Arial MT" w:cs="Arial MT"/>
          <w:b/>
          <w:spacing w:val="-2"/>
          <w:sz w:val="18"/>
          <w:szCs w:val="20"/>
          <w:lang w:val="es-ES"/>
        </w:rPr>
        <w:t xml:space="preserve"> </w:t>
      </w:r>
      <w:r w:rsidRPr="00831268">
        <w:rPr>
          <w:rFonts w:ascii="Arial" w:eastAsia="Times New Roman" w:hAnsi="Arial MT" w:cs="Arial MT"/>
          <w:b/>
          <w:sz w:val="18"/>
          <w:szCs w:val="20"/>
          <w:lang w:val="es-ES"/>
        </w:rPr>
        <w:t>debe ser validado.</w:t>
      </w:r>
    </w:p>
    <w:bookmarkEnd w:id="1"/>
    <w:p w14:paraId="1103350F" w14:textId="77777777" w:rsidR="00CB236C" w:rsidRPr="00FE1520" w:rsidRDefault="00CB236C" w:rsidP="001260C9">
      <w:pPr>
        <w:autoSpaceDE w:val="0"/>
        <w:autoSpaceDN w:val="0"/>
        <w:adjustRightInd w:val="0"/>
        <w:spacing w:after="0" w:line="240" w:lineRule="auto"/>
        <w:rPr>
          <w:rFonts w:ascii="Arial" w:hAnsi="Arial" w:cs="Arial"/>
        </w:rPr>
      </w:pPr>
    </w:p>
    <w:p w14:paraId="2A4F2CC5" w14:textId="77777777" w:rsidR="007A5A38" w:rsidRPr="00FE1520" w:rsidRDefault="007A5A38" w:rsidP="007A5A38">
      <w:pPr>
        <w:autoSpaceDE w:val="0"/>
        <w:autoSpaceDN w:val="0"/>
        <w:adjustRightInd w:val="0"/>
        <w:spacing w:after="0" w:line="240" w:lineRule="auto"/>
        <w:rPr>
          <w:rFonts w:ascii="Arial" w:hAnsi="Arial" w:cs="Arial"/>
          <w:b/>
        </w:rPr>
      </w:pPr>
      <w:r w:rsidRPr="00FE1520">
        <w:rPr>
          <w:rFonts w:ascii="Arial" w:hAnsi="Arial" w:cs="Arial"/>
          <w:b/>
          <w:u w:val="single"/>
        </w:rPr>
        <w:t>ESPECIFICACIONES FUNCIONALES</w:t>
      </w:r>
    </w:p>
    <w:p w14:paraId="6BBFC1D0" w14:textId="77777777" w:rsidR="00CB236C" w:rsidRPr="00256CA7" w:rsidRDefault="00CB236C" w:rsidP="00CB236C">
      <w:pPr>
        <w:autoSpaceDE w:val="0"/>
        <w:autoSpaceDN w:val="0"/>
        <w:adjustRightInd w:val="0"/>
        <w:spacing w:after="0" w:line="240" w:lineRule="auto"/>
        <w:rPr>
          <w:rFonts w:ascii="Century Gothic" w:hAnsi="Century Gothic" w:cs="Arial"/>
        </w:rPr>
      </w:pPr>
    </w:p>
    <w:p w14:paraId="367B2939" w14:textId="77777777" w:rsidR="00CB236C" w:rsidRPr="00CB236C" w:rsidRDefault="00CB236C" w:rsidP="00CB236C">
      <w:pPr>
        <w:pStyle w:val="Prrafodelista"/>
        <w:numPr>
          <w:ilvl w:val="0"/>
          <w:numId w:val="1"/>
        </w:numPr>
        <w:autoSpaceDE w:val="0"/>
        <w:autoSpaceDN w:val="0"/>
        <w:adjustRightInd w:val="0"/>
        <w:spacing w:after="0" w:line="240" w:lineRule="auto"/>
        <w:rPr>
          <w:rFonts w:ascii="Arial" w:hAnsi="Arial" w:cs="Arial"/>
        </w:rPr>
      </w:pPr>
      <w:r w:rsidRPr="00CB236C">
        <w:rPr>
          <w:rFonts w:ascii="Arial" w:hAnsi="Arial" w:cs="Arial"/>
          <w:b/>
          <w:color w:val="000000"/>
        </w:rPr>
        <w:t>Registro de valores de magnitudes físicas</w:t>
      </w:r>
    </w:p>
    <w:p w14:paraId="2DE92F79" w14:textId="77777777" w:rsidR="00CB236C" w:rsidRPr="00CB236C" w:rsidRDefault="00CB236C" w:rsidP="00CB236C">
      <w:pPr>
        <w:autoSpaceDE w:val="0"/>
        <w:autoSpaceDN w:val="0"/>
        <w:adjustRightInd w:val="0"/>
        <w:spacing w:after="0" w:line="240" w:lineRule="auto"/>
        <w:rPr>
          <w:rFonts w:ascii="Arial" w:hAnsi="Arial" w:cs="Arial"/>
        </w:rPr>
      </w:pPr>
    </w:p>
    <w:p w14:paraId="5107B5D8" w14:textId="29C3C46B" w:rsidR="00CB236C" w:rsidRPr="00CB236C" w:rsidRDefault="004863A9" w:rsidP="00CB236C">
      <w:pPr>
        <w:autoSpaceDE w:val="0"/>
        <w:autoSpaceDN w:val="0"/>
        <w:adjustRightInd w:val="0"/>
        <w:spacing w:after="0" w:line="240" w:lineRule="auto"/>
        <w:jc w:val="both"/>
        <w:rPr>
          <w:rFonts w:ascii="Arial" w:hAnsi="Arial" w:cs="Arial"/>
        </w:rPr>
      </w:pPr>
      <w:r w:rsidRPr="004863A9">
        <w:rPr>
          <w:rFonts w:ascii="Arial" w:hAnsi="Arial" w:cs="Arial"/>
        </w:rPr>
        <w:t xml:space="preserve">Los valores registrados de temperatura de refrigeración, temperatura de congelación, temperatura ambiente, temperatura de ultracongelación, temperatura de Horno, temperatura de Incubadora, Punto de Rocío y Monóxido de Carbono, son tomados y almacenados en la plataforma con su respectiva unidad de medición (°C, </w:t>
      </w:r>
      <w:proofErr w:type="spellStart"/>
      <w:r w:rsidRPr="004863A9">
        <w:rPr>
          <w:rFonts w:ascii="Arial" w:hAnsi="Arial" w:cs="Arial"/>
        </w:rPr>
        <w:t>F°</w:t>
      </w:r>
      <w:proofErr w:type="spellEnd"/>
      <w:r w:rsidRPr="004863A9">
        <w:rPr>
          <w:rFonts w:ascii="Arial" w:hAnsi="Arial" w:cs="Arial"/>
        </w:rPr>
        <w:t xml:space="preserve"> o ppm)</w:t>
      </w:r>
    </w:p>
    <w:p w14:paraId="2FD804C6" w14:textId="77777777" w:rsidR="00CB236C" w:rsidRDefault="00CB236C" w:rsidP="00CB236C">
      <w:pPr>
        <w:autoSpaceDE w:val="0"/>
        <w:autoSpaceDN w:val="0"/>
        <w:adjustRightInd w:val="0"/>
        <w:spacing w:after="0" w:line="240" w:lineRule="auto"/>
        <w:jc w:val="both"/>
        <w:rPr>
          <w:rFonts w:ascii="Arial" w:hAnsi="Arial" w:cs="Arial"/>
        </w:rPr>
      </w:pPr>
      <w:r w:rsidRPr="00CB236C">
        <w:rPr>
          <w:rFonts w:ascii="Arial" w:hAnsi="Arial" w:cs="Arial"/>
        </w:rPr>
        <w:t>Todos los valores pueden ser consultados en línea.</w:t>
      </w:r>
    </w:p>
    <w:p w14:paraId="5B57E95D" w14:textId="343844ED" w:rsidR="00483105" w:rsidRDefault="00483105" w:rsidP="00CB236C">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14:anchorId="02E961ED" wp14:editId="00FADF98">
            <wp:extent cx="6057900" cy="1703784"/>
            <wp:effectExtent l="0" t="0" r="0" b="0"/>
            <wp:docPr id="2090644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69527" cy="1707054"/>
                    </a:xfrm>
                    <a:prstGeom prst="rect">
                      <a:avLst/>
                    </a:prstGeom>
                    <a:noFill/>
                    <a:ln>
                      <a:noFill/>
                    </a:ln>
                  </pic:spPr>
                </pic:pic>
              </a:graphicData>
            </a:graphic>
          </wp:inline>
        </w:drawing>
      </w:r>
    </w:p>
    <w:p w14:paraId="32AA2D58" w14:textId="77777777" w:rsidR="00535E42" w:rsidRPr="00CB236C" w:rsidRDefault="00535E42" w:rsidP="00CB236C">
      <w:pPr>
        <w:autoSpaceDE w:val="0"/>
        <w:autoSpaceDN w:val="0"/>
        <w:adjustRightInd w:val="0"/>
        <w:spacing w:after="0" w:line="240" w:lineRule="auto"/>
        <w:jc w:val="both"/>
        <w:rPr>
          <w:rFonts w:ascii="Arial" w:hAnsi="Arial" w:cs="Arial"/>
        </w:rPr>
      </w:pPr>
    </w:p>
    <w:p w14:paraId="0D3BE996" w14:textId="77777777" w:rsidR="00CB236C" w:rsidRPr="00CB236C" w:rsidRDefault="00CB236C" w:rsidP="00CB236C">
      <w:pPr>
        <w:autoSpaceDE w:val="0"/>
        <w:autoSpaceDN w:val="0"/>
        <w:adjustRightInd w:val="0"/>
        <w:spacing w:after="0" w:line="240" w:lineRule="auto"/>
        <w:rPr>
          <w:rFonts w:ascii="Arial" w:hAnsi="Arial" w:cs="Arial"/>
        </w:rPr>
      </w:pPr>
    </w:p>
    <w:p w14:paraId="4E7CE82C" w14:textId="77777777" w:rsidR="00CB236C" w:rsidRPr="00CB236C" w:rsidRDefault="00CB236C" w:rsidP="00CB236C">
      <w:pPr>
        <w:pStyle w:val="Prrafodelista"/>
        <w:numPr>
          <w:ilvl w:val="0"/>
          <w:numId w:val="1"/>
        </w:numPr>
        <w:autoSpaceDE w:val="0"/>
        <w:autoSpaceDN w:val="0"/>
        <w:adjustRightInd w:val="0"/>
        <w:spacing w:after="0" w:line="240" w:lineRule="auto"/>
        <w:rPr>
          <w:rFonts w:ascii="Arial" w:hAnsi="Arial" w:cs="Arial"/>
        </w:rPr>
      </w:pPr>
      <w:r w:rsidRPr="00CB236C">
        <w:rPr>
          <w:rFonts w:ascii="Arial" w:hAnsi="Arial" w:cs="Arial"/>
          <w:b/>
          <w:color w:val="000000"/>
        </w:rPr>
        <w:t>Registro de datos en tiempo real (la fecha del sistema</w:t>
      </w:r>
      <w:r w:rsidRPr="00CB236C">
        <w:rPr>
          <w:rFonts w:ascii="Arial" w:hAnsi="Arial" w:cs="Arial"/>
          <w:b/>
          <w:color w:val="000000"/>
          <w:spacing w:val="-23"/>
        </w:rPr>
        <w:t xml:space="preserve"> </w:t>
      </w:r>
      <w:r w:rsidRPr="00CB236C">
        <w:rPr>
          <w:rFonts w:ascii="Arial" w:hAnsi="Arial" w:cs="Arial"/>
          <w:b/>
          <w:color w:val="000000"/>
        </w:rPr>
        <w:t>debe corresponder a la fecha de</w:t>
      </w:r>
      <w:r w:rsidRPr="00CB236C">
        <w:rPr>
          <w:rFonts w:ascii="Arial" w:hAnsi="Arial" w:cs="Arial"/>
          <w:b/>
          <w:color w:val="000000"/>
          <w:spacing w:val="-7"/>
        </w:rPr>
        <w:t xml:space="preserve"> </w:t>
      </w:r>
      <w:r w:rsidRPr="00CB236C">
        <w:rPr>
          <w:rFonts w:ascii="Arial" w:hAnsi="Arial" w:cs="Arial"/>
          <w:b/>
          <w:color w:val="000000"/>
        </w:rPr>
        <w:t>registro)</w:t>
      </w:r>
    </w:p>
    <w:p w14:paraId="28E3C12B" w14:textId="77777777" w:rsidR="00CB236C" w:rsidRPr="00CB236C" w:rsidRDefault="00CB236C" w:rsidP="00CB236C">
      <w:pPr>
        <w:autoSpaceDE w:val="0"/>
        <w:autoSpaceDN w:val="0"/>
        <w:adjustRightInd w:val="0"/>
        <w:spacing w:after="0" w:line="240" w:lineRule="auto"/>
        <w:rPr>
          <w:rFonts w:ascii="Arial" w:hAnsi="Arial" w:cs="Arial"/>
        </w:rPr>
      </w:pPr>
    </w:p>
    <w:p w14:paraId="0B33C3D5" w14:textId="75BC9260" w:rsidR="00CB236C" w:rsidRPr="00CB236C" w:rsidRDefault="00CB236C" w:rsidP="00483105">
      <w:pPr>
        <w:rPr>
          <w:rFonts w:ascii="Arial" w:hAnsi="Arial" w:cs="Arial"/>
        </w:rPr>
      </w:pPr>
      <w:r w:rsidRPr="00CB236C">
        <w:rPr>
          <w:rFonts w:ascii="Arial" w:hAnsi="Arial" w:cs="Arial"/>
        </w:rPr>
        <w:t xml:space="preserve">La plataforma de Monitoreo almacena los datos adquiridos bajo el formato DD/MM/YYYY – </w:t>
      </w:r>
      <w:proofErr w:type="spellStart"/>
      <w:r w:rsidRPr="00CB236C">
        <w:rPr>
          <w:rFonts w:ascii="Arial" w:hAnsi="Arial" w:cs="Arial"/>
        </w:rPr>
        <w:t>hh:mm</w:t>
      </w:r>
      <w:proofErr w:type="spellEnd"/>
    </w:p>
    <w:p w14:paraId="5BEC6897" w14:textId="77777777" w:rsidR="00CB236C" w:rsidRDefault="00CB236C" w:rsidP="00CB236C">
      <w:pPr>
        <w:autoSpaceDE w:val="0"/>
        <w:autoSpaceDN w:val="0"/>
        <w:adjustRightInd w:val="0"/>
        <w:spacing w:after="0" w:line="240" w:lineRule="auto"/>
        <w:jc w:val="both"/>
        <w:rPr>
          <w:rFonts w:ascii="Arial" w:hAnsi="Arial" w:cs="Arial"/>
        </w:rPr>
      </w:pPr>
      <w:r w:rsidRPr="00CB236C">
        <w:rPr>
          <w:rFonts w:ascii="Arial" w:hAnsi="Arial" w:cs="Arial"/>
        </w:rPr>
        <w:t>Este formato se puede verificar en los informes generados por la plataforma en archivo plano Excel</w:t>
      </w:r>
    </w:p>
    <w:p w14:paraId="154A83CB" w14:textId="065F8E07" w:rsidR="00483105" w:rsidRPr="00CB236C" w:rsidRDefault="00483105" w:rsidP="00CB236C">
      <w:pPr>
        <w:autoSpaceDE w:val="0"/>
        <w:autoSpaceDN w:val="0"/>
        <w:adjustRightInd w:val="0"/>
        <w:spacing w:after="0" w:line="240" w:lineRule="auto"/>
        <w:jc w:val="both"/>
        <w:rPr>
          <w:rFonts w:ascii="Arial" w:hAnsi="Arial" w:cs="Arial"/>
        </w:rPr>
      </w:pPr>
      <w:r w:rsidRPr="00483105">
        <w:rPr>
          <w:rFonts w:ascii="Arial" w:hAnsi="Arial" w:cs="Arial"/>
          <w:noProof/>
        </w:rPr>
        <w:lastRenderedPageBreak/>
        <w:drawing>
          <wp:inline distT="0" distB="0" distL="0" distR="0" wp14:anchorId="1AD85BCA" wp14:editId="02596097">
            <wp:extent cx="1668780" cy="2372534"/>
            <wp:effectExtent l="0" t="0" r="7620" b="8890"/>
            <wp:docPr id="1773662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2842" name=""/>
                    <pic:cNvPicPr/>
                  </pic:nvPicPr>
                  <pic:blipFill>
                    <a:blip r:embed="rId9"/>
                    <a:stretch>
                      <a:fillRect/>
                    </a:stretch>
                  </pic:blipFill>
                  <pic:spPr>
                    <a:xfrm>
                      <a:off x="0" y="0"/>
                      <a:ext cx="1676959" cy="2384163"/>
                    </a:xfrm>
                    <a:prstGeom prst="rect">
                      <a:avLst/>
                    </a:prstGeom>
                  </pic:spPr>
                </pic:pic>
              </a:graphicData>
            </a:graphic>
          </wp:inline>
        </w:drawing>
      </w:r>
    </w:p>
    <w:p w14:paraId="17755B20" w14:textId="77777777" w:rsidR="00CB236C" w:rsidRPr="00CB236C" w:rsidRDefault="00CB236C" w:rsidP="00CB236C">
      <w:pPr>
        <w:autoSpaceDE w:val="0"/>
        <w:autoSpaceDN w:val="0"/>
        <w:adjustRightInd w:val="0"/>
        <w:spacing w:after="0" w:line="240" w:lineRule="auto"/>
        <w:rPr>
          <w:rFonts w:ascii="Arial" w:hAnsi="Arial" w:cs="Arial"/>
        </w:rPr>
      </w:pPr>
    </w:p>
    <w:p w14:paraId="0C358E2E" w14:textId="4DCB7A15" w:rsidR="00CB236C" w:rsidRPr="00CB236C" w:rsidRDefault="00CB236C" w:rsidP="00CB236C">
      <w:pPr>
        <w:autoSpaceDE w:val="0"/>
        <w:autoSpaceDN w:val="0"/>
        <w:adjustRightInd w:val="0"/>
        <w:spacing w:after="0" w:line="240" w:lineRule="auto"/>
        <w:jc w:val="both"/>
        <w:rPr>
          <w:rFonts w:ascii="Arial" w:hAnsi="Arial" w:cs="Arial"/>
        </w:rPr>
      </w:pPr>
      <w:r w:rsidRPr="00CB236C">
        <w:rPr>
          <w:rFonts w:ascii="Arial" w:hAnsi="Arial" w:cs="Arial"/>
        </w:rPr>
        <w:t xml:space="preserve">De esta forma el sistema de monitoreo garantiza una </w:t>
      </w:r>
      <w:r w:rsidR="00483105">
        <w:rPr>
          <w:rFonts w:ascii="Arial" w:hAnsi="Arial" w:cs="Arial"/>
        </w:rPr>
        <w:t xml:space="preserve">continuidad </w:t>
      </w:r>
      <w:r w:rsidRPr="00CB236C">
        <w:rPr>
          <w:rFonts w:ascii="Arial" w:hAnsi="Arial" w:cs="Arial"/>
        </w:rPr>
        <w:t>en la toma de datos.</w:t>
      </w:r>
    </w:p>
    <w:p w14:paraId="7D9C2CFC" w14:textId="77777777" w:rsidR="00CB236C" w:rsidRPr="00CB236C" w:rsidRDefault="00CB236C" w:rsidP="00CB236C">
      <w:pPr>
        <w:autoSpaceDE w:val="0"/>
        <w:autoSpaceDN w:val="0"/>
        <w:adjustRightInd w:val="0"/>
        <w:spacing w:after="0" w:line="240" w:lineRule="auto"/>
        <w:jc w:val="both"/>
        <w:rPr>
          <w:rFonts w:ascii="Arial" w:hAnsi="Arial" w:cs="Arial"/>
        </w:rPr>
      </w:pPr>
    </w:p>
    <w:p w14:paraId="6B76BB2D" w14:textId="77777777" w:rsidR="00CB236C" w:rsidRDefault="00CB236C" w:rsidP="00CB236C">
      <w:pPr>
        <w:autoSpaceDE w:val="0"/>
        <w:autoSpaceDN w:val="0"/>
        <w:adjustRightInd w:val="0"/>
        <w:spacing w:after="0" w:line="240" w:lineRule="auto"/>
        <w:jc w:val="both"/>
        <w:rPr>
          <w:rFonts w:ascii="Arial" w:hAnsi="Arial" w:cs="Arial"/>
        </w:rPr>
      </w:pPr>
      <w:r w:rsidRPr="00CB236C">
        <w:rPr>
          <w:rFonts w:ascii="Arial" w:hAnsi="Arial" w:cs="Arial"/>
        </w:rPr>
        <w:t>Los archivos se descargan en archivo plano (Excel), también existe la posibilidad de realizar una descarga de información en formato PDF, al ser un archivo inmodificable podrá cumplir con los procesos internos establecidos por la institución.</w:t>
      </w:r>
    </w:p>
    <w:p w14:paraId="758355A8" w14:textId="4D3FFAE6" w:rsidR="00D74929" w:rsidRPr="00CB236C" w:rsidRDefault="00D74929" w:rsidP="00CB236C">
      <w:pPr>
        <w:autoSpaceDE w:val="0"/>
        <w:autoSpaceDN w:val="0"/>
        <w:adjustRightInd w:val="0"/>
        <w:spacing w:after="0" w:line="240" w:lineRule="auto"/>
        <w:jc w:val="both"/>
        <w:rPr>
          <w:rFonts w:ascii="Arial" w:hAnsi="Arial" w:cs="Arial"/>
        </w:rPr>
      </w:pPr>
      <w:r w:rsidRPr="00D74929">
        <w:rPr>
          <w:rFonts w:ascii="Arial" w:hAnsi="Arial" w:cs="Arial"/>
          <w:noProof/>
        </w:rPr>
        <w:drawing>
          <wp:inline distT="0" distB="0" distL="0" distR="0" wp14:anchorId="2A891E4D" wp14:editId="6CCC1FDE">
            <wp:extent cx="5612130" cy="4148455"/>
            <wp:effectExtent l="0" t="0" r="7620" b="4445"/>
            <wp:docPr id="210385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5445" name=""/>
                    <pic:cNvPicPr/>
                  </pic:nvPicPr>
                  <pic:blipFill>
                    <a:blip r:embed="rId10"/>
                    <a:stretch>
                      <a:fillRect/>
                    </a:stretch>
                  </pic:blipFill>
                  <pic:spPr>
                    <a:xfrm>
                      <a:off x="0" y="0"/>
                      <a:ext cx="5612130" cy="4148455"/>
                    </a:xfrm>
                    <a:prstGeom prst="rect">
                      <a:avLst/>
                    </a:prstGeom>
                  </pic:spPr>
                </pic:pic>
              </a:graphicData>
            </a:graphic>
          </wp:inline>
        </w:drawing>
      </w:r>
    </w:p>
    <w:p w14:paraId="44F7A276" w14:textId="77777777" w:rsidR="00CB236C" w:rsidRPr="00CB236C" w:rsidRDefault="00CB236C" w:rsidP="00CB236C">
      <w:pPr>
        <w:autoSpaceDE w:val="0"/>
        <w:autoSpaceDN w:val="0"/>
        <w:adjustRightInd w:val="0"/>
        <w:spacing w:after="0" w:line="240" w:lineRule="auto"/>
        <w:rPr>
          <w:rFonts w:ascii="Arial" w:hAnsi="Arial" w:cs="Arial"/>
        </w:rPr>
      </w:pPr>
    </w:p>
    <w:p w14:paraId="6B205F1B" w14:textId="77777777" w:rsidR="00CB236C" w:rsidRPr="00CB236C" w:rsidRDefault="00CB236C" w:rsidP="00CB236C">
      <w:pPr>
        <w:pStyle w:val="Prrafodelista"/>
        <w:numPr>
          <w:ilvl w:val="0"/>
          <w:numId w:val="1"/>
        </w:numPr>
        <w:autoSpaceDE w:val="0"/>
        <w:autoSpaceDN w:val="0"/>
        <w:adjustRightInd w:val="0"/>
        <w:spacing w:after="0" w:line="240" w:lineRule="auto"/>
        <w:rPr>
          <w:rFonts w:ascii="Arial" w:hAnsi="Arial" w:cs="Arial"/>
        </w:rPr>
      </w:pPr>
      <w:r w:rsidRPr="00CB236C">
        <w:rPr>
          <w:rFonts w:ascii="Arial" w:hAnsi="Arial" w:cs="Arial"/>
          <w:b/>
          <w:color w:val="000000"/>
        </w:rPr>
        <w:t>Autenticación de usuario y</w:t>
      </w:r>
      <w:r w:rsidRPr="00CB236C">
        <w:rPr>
          <w:rFonts w:ascii="Arial" w:hAnsi="Arial" w:cs="Arial"/>
          <w:b/>
          <w:color w:val="000000"/>
          <w:spacing w:val="-3"/>
        </w:rPr>
        <w:t xml:space="preserve"> </w:t>
      </w:r>
      <w:r w:rsidRPr="00CB236C">
        <w:rPr>
          <w:rFonts w:ascii="Arial" w:hAnsi="Arial" w:cs="Arial"/>
          <w:b/>
          <w:color w:val="000000"/>
        </w:rPr>
        <w:t>contraseña</w:t>
      </w:r>
    </w:p>
    <w:p w14:paraId="53ED91A2" w14:textId="77777777" w:rsidR="00CB236C" w:rsidRPr="00CB236C" w:rsidRDefault="00CB236C" w:rsidP="00CB236C">
      <w:pPr>
        <w:autoSpaceDE w:val="0"/>
        <w:autoSpaceDN w:val="0"/>
        <w:adjustRightInd w:val="0"/>
        <w:spacing w:after="0" w:line="240" w:lineRule="auto"/>
        <w:rPr>
          <w:rFonts w:ascii="Arial" w:hAnsi="Arial" w:cs="Arial"/>
        </w:rPr>
      </w:pPr>
    </w:p>
    <w:p w14:paraId="5BF8D362" w14:textId="77777777" w:rsidR="00CB236C" w:rsidRDefault="00CB236C" w:rsidP="00CB236C">
      <w:pPr>
        <w:autoSpaceDE w:val="0"/>
        <w:autoSpaceDN w:val="0"/>
        <w:adjustRightInd w:val="0"/>
        <w:spacing w:after="0" w:line="240" w:lineRule="auto"/>
        <w:jc w:val="both"/>
        <w:rPr>
          <w:rFonts w:ascii="Arial" w:hAnsi="Arial" w:cs="Arial"/>
        </w:rPr>
      </w:pPr>
      <w:r w:rsidRPr="00CB236C">
        <w:rPr>
          <w:rFonts w:ascii="Arial" w:hAnsi="Arial" w:cs="Arial"/>
        </w:rPr>
        <w:t xml:space="preserve">El usuario y contraseña es establecido por </w:t>
      </w:r>
      <w:proofErr w:type="spellStart"/>
      <w:r w:rsidRPr="00CB236C">
        <w:rPr>
          <w:rFonts w:ascii="Arial" w:hAnsi="Arial" w:cs="Arial"/>
        </w:rPr>
        <w:t>Netux</w:t>
      </w:r>
      <w:proofErr w:type="spellEnd"/>
      <w:r w:rsidRPr="00CB236C">
        <w:rPr>
          <w:rFonts w:ascii="Arial" w:hAnsi="Arial" w:cs="Arial"/>
        </w:rPr>
        <w:t xml:space="preserve"> SAS y debe ser utilizado en la página principal, la autenticación de usuario se basa en dos parámetros y un perfil específico.</w:t>
      </w:r>
    </w:p>
    <w:p w14:paraId="187250FF" w14:textId="2F2E4827" w:rsidR="00D74929" w:rsidRPr="00CB236C" w:rsidRDefault="007D425D" w:rsidP="00CB236C">
      <w:pPr>
        <w:autoSpaceDE w:val="0"/>
        <w:autoSpaceDN w:val="0"/>
        <w:adjustRightInd w:val="0"/>
        <w:spacing w:after="0" w:line="240" w:lineRule="auto"/>
        <w:jc w:val="both"/>
        <w:rPr>
          <w:rFonts w:ascii="Arial" w:hAnsi="Arial" w:cs="Arial"/>
        </w:rPr>
      </w:pPr>
      <w:r w:rsidRPr="007D425D">
        <w:rPr>
          <w:rFonts w:ascii="Arial" w:hAnsi="Arial" w:cs="Arial"/>
          <w:noProof/>
        </w:rPr>
        <w:lastRenderedPageBreak/>
        <w:drawing>
          <wp:inline distT="0" distB="0" distL="0" distR="0" wp14:anchorId="1D92D657" wp14:editId="6A327270">
            <wp:extent cx="5612130" cy="3181350"/>
            <wp:effectExtent l="0" t="0" r="7620" b="0"/>
            <wp:docPr id="559562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62243" name=""/>
                    <pic:cNvPicPr/>
                  </pic:nvPicPr>
                  <pic:blipFill>
                    <a:blip r:embed="rId11"/>
                    <a:stretch>
                      <a:fillRect/>
                    </a:stretch>
                  </pic:blipFill>
                  <pic:spPr>
                    <a:xfrm>
                      <a:off x="0" y="0"/>
                      <a:ext cx="5612130" cy="3181350"/>
                    </a:xfrm>
                    <a:prstGeom prst="rect">
                      <a:avLst/>
                    </a:prstGeom>
                  </pic:spPr>
                </pic:pic>
              </a:graphicData>
            </a:graphic>
          </wp:inline>
        </w:drawing>
      </w:r>
    </w:p>
    <w:p w14:paraId="73D24724" w14:textId="77777777" w:rsidR="00CB236C" w:rsidRPr="00CB236C" w:rsidRDefault="00CB236C" w:rsidP="00CB236C">
      <w:pPr>
        <w:autoSpaceDE w:val="0"/>
        <w:autoSpaceDN w:val="0"/>
        <w:adjustRightInd w:val="0"/>
        <w:spacing w:after="0" w:line="240" w:lineRule="auto"/>
        <w:rPr>
          <w:rFonts w:ascii="Arial" w:hAnsi="Arial" w:cs="Arial"/>
        </w:rPr>
      </w:pPr>
    </w:p>
    <w:p w14:paraId="65002989" w14:textId="77777777" w:rsidR="00CB236C" w:rsidRPr="00CB236C" w:rsidRDefault="00CB236C" w:rsidP="00CB236C">
      <w:pPr>
        <w:autoSpaceDE w:val="0"/>
        <w:autoSpaceDN w:val="0"/>
        <w:adjustRightInd w:val="0"/>
        <w:spacing w:after="0" w:line="240" w:lineRule="auto"/>
        <w:jc w:val="both"/>
        <w:rPr>
          <w:rFonts w:ascii="Arial" w:hAnsi="Arial" w:cs="Arial"/>
        </w:rPr>
      </w:pPr>
      <w:r w:rsidRPr="00CB236C">
        <w:rPr>
          <w:rFonts w:ascii="Arial" w:hAnsi="Arial" w:cs="Arial"/>
        </w:rPr>
        <w:t xml:space="preserve">En la página de autenticación se debe ingresar el e-mail o usuario suministrado por </w:t>
      </w:r>
      <w:proofErr w:type="spellStart"/>
      <w:r w:rsidRPr="00CB236C">
        <w:rPr>
          <w:rFonts w:ascii="Arial" w:hAnsi="Arial" w:cs="Arial"/>
        </w:rPr>
        <w:t>Netux</w:t>
      </w:r>
      <w:proofErr w:type="spellEnd"/>
      <w:r w:rsidRPr="00CB236C">
        <w:rPr>
          <w:rFonts w:ascii="Arial" w:hAnsi="Arial" w:cs="Arial"/>
        </w:rPr>
        <w:t xml:space="preserve"> SAS.</w:t>
      </w:r>
    </w:p>
    <w:p w14:paraId="0D429457" w14:textId="77777777" w:rsidR="007D425D" w:rsidRDefault="007D425D" w:rsidP="00CB236C">
      <w:pPr>
        <w:autoSpaceDE w:val="0"/>
        <w:autoSpaceDN w:val="0"/>
        <w:adjustRightInd w:val="0"/>
        <w:spacing w:after="0" w:line="240" w:lineRule="auto"/>
        <w:jc w:val="both"/>
        <w:rPr>
          <w:rFonts w:ascii="Arial" w:hAnsi="Arial" w:cs="Arial"/>
        </w:rPr>
      </w:pPr>
    </w:p>
    <w:p w14:paraId="3D4A59D6" w14:textId="77777777" w:rsidR="007D425D" w:rsidRPr="007D425D" w:rsidRDefault="007D425D" w:rsidP="007D425D">
      <w:pPr>
        <w:autoSpaceDE w:val="0"/>
        <w:autoSpaceDN w:val="0"/>
        <w:adjustRightInd w:val="0"/>
        <w:spacing w:after="0" w:line="240" w:lineRule="auto"/>
        <w:jc w:val="both"/>
        <w:rPr>
          <w:rFonts w:ascii="Arial" w:hAnsi="Arial" w:cs="Arial"/>
          <w:b/>
          <w:bCs/>
        </w:rPr>
      </w:pPr>
      <w:r w:rsidRPr="007D425D">
        <w:rPr>
          <w:rFonts w:ascii="Arial" w:hAnsi="Arial" w:cs="Arial"/>
          <w:b/>
          <w:bCs/>
        </w:rPr>
        <w:t>Perfiles</w:t>
      </w:r>
    </w:p>
    <w:p w14:paraId="117C4E02" w14:textId="108CD5A2" w:rsidR="007D425D" w:rsidRDefault="007D425D" w:rsidP="007D425D">
      <w:pPr>
        <w:autoSpaceDE w:val="0"/>
        <w:autoSpaceDN w:val="0"/>
        <w:adjustRightInd w:val="0"/>
        <w:spacing w:after="0" w:line="240" w:lineRule="auto"/>
        <w:jc w:val="both"/>
        <w:rPr>
          <w:rFonts w:ascii="Arial" w:hAnsi="Arial" w:cs="Arial"/>
        </w:rPr>
      </w:pPr>
      <w:r w:rsidRPr="007D425D">
        <w:rPr>
          <w:rFonts w:ascii="Arial" w:hAnsi="Arial" w:cs="Arial"/>
        </w:rPr>
        <w:t>La plataforma cuenta con diversos perfiles de visualización y administración de</w:t>
      </w:r>
      <w:r w:rsidR="00DC21BF">
        <w:rPr>
          <w:rFonts w:ascii="Arial" w:hAnsi="Arial" w:cs="Arial"/>
        </w:rPr>
        <w:t xml:space="preserve"> </w:t>
      </w:r>
      <w:r w:rsidRPr="007D425D">
        <w:rPr>
          <w:rFonts w:ascii="Arial" w:hAnsi="Arial" w:cs="Arial"/>
        </w:rPr>
        <w:t>plataforma.</w:t>
      </w:r>
    </w:p>
    <w:p w14:paraId="6BA594A5" w14:textId="77777777" w:rsidR="007D425D" w:rsidRPr="007D425D" w:rsidRDefault="007D425D" w:rsidP="007D425D">
      <w:pPr>
        <w:autoSpaceDE w:val="0"/>
        <w:autoSpaceDN w:val="0"/>
        <w:adjustRightInd w:val="0"/>
        <w:spacing w:after="0" w:line="240" w:lineRule="auto"/>
        <w:jc w:val="both"/>
        <w:rPr>
          <w:rFonts w:ascii="Arial" w:hAnsi="Arial" w:cs="Arial"/>
        </w:rPr>
      </w:pPr>
    </w:p>
    <w:p w14:paraId="30B4C73D" w14:textId="49711A85" w:rsidR="007D425D" w:rsidRDefault="007D425D" w:rsidP="007D425D">
      <w:pPr>
        <w:autoSpaceDE w:val="0"/>
        <w:autoSpaceDN w:val="0"/>
        <w:adjustRightInd w:val="0"/>
        <w:spacing w:after="0" w:line="240" w:lineRule="auto"/>
        <w:jc w:val="both"/>
        <w:rPr>
          <w:rFonts w:ascii="Arial" w:hAnsi="Arial" w:cs="Arial"/>
        </w:rPr>
      </w:pPr>
      <w:r w:rsidRPr="007D425D">
        <w:rPr>
          <w:rFonts w:ascii="Arial" w:hAnsi="Arial" w:cs="Arial"/>
        </w:rPr>
        <w:t>•</w:t>
      </w:r>
      <w:r w:rsidRPr="00DC21BF">
        <w:rPr>
          <w:rFonts w:ascii="Arial" w:hAnsi="Arial" w:cs="Arial"/>
          <w:b/>
          <w:bCs/>
        </w:rPr>
        <w:t>Perfil Visualizador:</w:t>
      </w:r>
      <w:r w:rsidRPr="007D425D">
        <w:rPr>
          <w:rFonts w:ascii="Arial" w:hAnsi="Arial" w:cs="Arial"/>
        </w:rPr>
        <w:t xml:space="preserve"> Este perfil es utilizado por el cliente de la plataforma y entre sus</w:t>
      </w:r>
      <w:r>
        <w:rPr>
          <w:rFonts w:ascii="Arial" w:hAnsi="Arial" w:cs="Arial"/>
        </w:rPr>
        <w:t xml:space="preserve"> </w:t>
      </w:r>
      <w:r w:rsidRPr="007D425D">
        <w:rPr>
          <w:rFonts w:ascii="Arial" w:hAnsi="Arial" w:cs="Arial"/>
        </w:rPr>
        <w:t>características técnicas solo puede visualizar el estado de las variables y generar</w:t>
      </w:r>
      <w:r>
        <w:rPr>
          <w:rFonts w:ascii="Arial" w:hAnsi="Arial" w:cs="Arial"/>
        </w:rPr>
        <w:t xml:space="preserve"> </w:t>
      </w:r>
      <w:r w:rsidRPr="007D425D">
        <w:rPr>
          <w:rFonts w:ascii="Arial" w:hAnsi="Arial" w:cs="Arial"/>
        </w:rPr>
        <w:t>informes, la creación de grupos no está disponible para este usuario.</w:t>
      </w:r>
    </w:p>
    <w:p w14:paraId="6320E869" w14:textId="77777777" w:rsidR="007D425D" w:rsidRPr="007D425D" w:rsidRDefault="007D425D" w:rsidP="007D425D">
      <w:pPr>
        <w:autoSpaceDE w:val="0"/>
        <w:autoSpaceDN w:val="0"/>
        <w:adjustRightInd w:val="0"/>
        <w:spacing w:after="0" w:line="240" w:lineRule="auto"/>
        <w:jc w:val="both"/>
        <w:rPr>
          <w:rFonts w:ascii="Arial" w:hAnsi="Arial" w:cs="Arial"/>
        </w:rPr>
      </w:pPr>
    </w:p>
    <w:p w14:paraId="43F0BE7B" w14:textId="4E20B584" w:rsidR="007D425D" w:rsidRDefault="007D425D" w:rsidP="007D425D">
      <w:pPr>
        <w:autoSpaceDE w:val="0"/>
        <w:autoSpaceDN w:val="0"/>
        <w:adjustRightInd w:val="0"/>
        <w:spacing w:after="0" w:line="240" w:lineRule="auto"/>
        <w:jc w:val="both"/>
        <w:rPr>
          <w:rFonts w:ascii="Arial" w:hAnsi="Arial" w:cs="Arial"/>
        </w:rPr>
      </w:pPr>
      <w:r w:rsidRPr="007D425D">
        <w:rPr>
          <w:rFonts w:ascii="Arial" w:hAnsi="Arial" w:cs="Arial"/>
        </w:rPr>
        <w:t>•</w:t>
      </w:r>
      <w:r w:rsidRPr="00DC21BF">
        <w:rPr>
          <w:rFonts w:ascii="Arial" w:hAnsi="Arial" w:cs="Arial"/>
          <w:b/>
          <w:bCs/>
        </w:rPr>
        <w:t>Perfil Administrador:</w:t>
      </w:r>
      <w:r w:rsidRPr="007D425D">
        <w:rPr>
          <w:rFonts w:ascii="Arial" w:hAnsi="Arial" w:cs="Arial"/>
        </w:rPr>
        <w:t xml:space="preserve"> Además de las funciones de visualizador, este perfil puede</w:t>
      </w:r>
      <w:r w:rsidR="00DC21BF">
        <w:rPr>
          <w:rFonts w:ascii="Arial" w:hAnsi="Arial" w:cs="Arial"/>
        </w:rPr>
        <w:t xml:space="preserve"> </w:t>
      </w:r>
      <w:r w:rsidRPr="007D425D">
        <w:rPr>
          <w:rFonts w:ascii="Arial" w:hAnsi="Arial" w:cs="Arial"/>
        </w:rPr>
        <w:t>crear grupos para segmentar los dispositivos y permitir que la información de</w:t>
      </w:r>
      <w:r w:rsidR="00DC21BF">
        <w:rPr>
          <w:rFonts w:ascii="Arial" w:hAnsi="Arial" w:cs="Arial"/>
        </w:rPr>
        <w:t xml:space="preserve"> </w:t>
      </w:r>
      <w:r w:rsidRPr="007D425D">
        <w:rPr>
          <w:rFonts w:ascii="Arial" w:hAnsi="Arial" w:cs="Arial"/>
        </w:rPr>
        <w:t>variables sea vista solo por ciertos visualizadores.</w:t>
      </w:r>
    </w:p>
    <w:p w14:paraId="57D0252F" w14:textId="77777777" w:rsidR="00DC21BF" w:rsidRPr="007D425D" w:rsidRDefault="00DC21BF" w:rsidP="007D425D">
      <w:pPr>
        <w:autoSpaceDE w:val="0"/>
        <w:autoSpaceDN w:val="0"/>
        <w:adjustRightInd w:val="0"/>
        <w:spacing w:after="0" w:line="240" w:lineRule="auto"/>
        <w:jc w:val="both"/>
        <w:rPr>
          <w:rFonts w:ascii="Arial" w:hAnsi="Arial" w:cs="Arial"/>
        </w:rPr>
      </w:pPr>
    </w:p>
    <w:p w14:paraId="0DF72B38" w14:textId="77777777" w:rsidR="00DC21BF" w:rsidRDefault="007D425D" w:rsidP="007D425D">
      <w:pPr>
        <w:autoSpaceDE w:val="0"/>
        <w:autoSpaceDN w:val="0"/>
        <w:adjustRightInd w:val="0"/>
        <w:spacing w:after="0" w:line="240" w:lineRule="auto"/>
        <w:jc w:val="both"/>
        <w:rPr>
          <w:rFonts w:ascii="Arial" w:hAnsi="Arial" w:cs="Arial"/>
        </w:rPr>
      </w:pPr>
      <w:r w:rsidRPr="007D425D">
        <w:rPr>
          <w:rFonts w:ascii="Arial" w:hAnsi="Arial" w:cs="Arial"/>
        </w:rPr>
        <w:t>•</w:t>
      </w:r>
      <w:r w:rsidRPr="00DC21BF">
        <w:rPr>
          <w:rFonts w:ascii="Arial" w:hAnsi="Arial" w:cs="Arial"/>
          <w:b/>
          <w:bCs/>
        </w:rPr>
        <w:t>Perfil Súper administrador:</w:t>
      </w:r>
      <w:r w:rsidRPr="007D425D">
        <w:rPr>
          <w:rFonts w:ascii="Arial" w:hAnsi="Arial" w:cs="Arial"/>
        </w:rPr>
        <w:t xml:space="preserve"> Además de las funciones de visualizador y</w:t>
      </w:r>
      <w:r w:rsidR="00DC21BF">
        <w:rPr>
          <w:rFonts w:ascii="Arial" w:hAnsi="Arial" w:cs="Arial"/>
        </w:rPr>
        <w:t xml:space="preserve"> </w:t>
      </w:r>
      <w:r w:rsidRPr="007D425D">
        <w:rPr>
          <w:rFonts w:ascii="Arial" w:hAnsi="Arial" w:cs="Arial"/>
        </w:rPr>
        <w:t>administrador, el perfil súper administrador permite crear las alarmas, las variables y</w:t>
      </w:r>
      <w:r w:rsidR="00DC21BF">
        <w:rPr>
          <w:rFonts w:ascii="Arial" w:hAnsi="Arial" w:cs="Arial"/>
        </w:rPr>
        <w:t xml:space="preserve"> </w:t>
      </w:r>
      <w:r w:rsidRPr="007D425D">
        <w:rPr>
          <w:rFonts w:ascii="Arial" w:hAnsi="Arial" w:cs="Arial"/>
        </w:rPr>
        <w:t xml:space="preserve">los equipos. Este perfil es de carácter técnico y solo es utilizados por el proveedor del servicio </w:t>
      </w:r>
      <w:proofErr w:type="spellStart"/>
      <w:r w:rsidRPr="007D425D">
        <w:rPr>
          <w:rFonts w:ascii="Arial" w:hAnsi="Arial" w:cs="Arial"/>
        </w:rPr>
        <w:t>Netux</w:t>
      </w:r>
      <w:proofErr w:type="spellEnd"/>
      <w:r w:rsidRPr="007D425D">
        <w:rPr>
          <w:rFonts w:ascii="Arial" w:hAnsi="Arial" w:cs="Arial"/>
        </w:rPr>
        <w:t xml:space="preserve"> SAS. </w:t>
      </w:r>
    </w:p>
    <w:p w14:paraId="1B6298B4" w14:textId="77777777" w:rsidR="00DC21BF" w:rsidRDefault="00DC21BF" w:rsidP="007D425D">
      <w:pPr>
        <w:autoSpaceDE w:val="0"/>
        <w:autoSpaceDN w:val="0"/>
        <w:adjustRightInd w:val="0"/>
        <w:spacing w:after="0" w:line="240" w:lineRule="auto"/>
        <w:jc w:val="both"/>
        <w:rPr>
          <w:rFonts w:ascii="Arial" w:hAnsi="Arial" w:cs="Arial"/>
        </w:rPr>
      </w:pPr>
    </w:p>
    <w:p w14:paraId="56534461" w14:textId="77777777" w:rsidR="00DC21BF" w:rsidRDefault="007D425D" w:rsidP="007D425D">
      <w:pPr>
        <w:autoSpaceDE w:val="0"/>
        <w:autoSpaceDN w:val="0"/>
        <w:adjustRightInd w:val="0"/>
        <w:spacing w:after="0" w:line="240" w:lineRule="auto"/>
        <w:jc w:val="both"/>
        <w:rPr>
          <w:rFonts w:ascii="Arial" w:hAnsi="Arial" w:cs="Arial"/>
        </w:rPr>
      </w:pPr>
      <w:r w:rsidRPr="007D425D">
        <w:rPr>
          <w:rFonts w:ascii="Arial" w:hAnsi="Arial" w:cs="Arial"/>
        </w:rPr>
        <w:t xml:space="preserve">El perfil de los usuarios VISUALIZADOR, ADMINISTRADOR Y SUPERADMINISTRADOR depende únicamente del nombre de usuario y su contraseña específica. </w:t>
      </w:r>
    </w:p>
    <w:p w14:paraId="00F8AF90" w14:textId="77777777" w:rsidR="00DC21BF" w:rsidRDefault="00DC21BF" w:rsidP="007D425D">
      <w:pPr>
        <w:autoSpaceDE w:val="0"/>
        <w:autoSpaceDN w:val="0"/>
        <w:adjustRightInd w:val="0"/>
        <w:spacing w:after="0" w:line="240" w:lineRule="auto"/>
        <w:jc w:val="both"/>
        <w:rPr>
          <w:rFonts w:ascii="Arial" w:hAnsi="Arial" w:cs="Arial"/>
        </w:rPr>
      </w:pPr>
    </w:p>
    <w:p w14:paraId="4AB95A56" w14:textId="537314FA" w:rsidR="007D425D" w:rsidRDefault="007D425D" w:rsidP="007D425D">
      <w:pPr>
        <w:autoSpaceDE w:val="0"/>
        <w:autoSpaceDN w:val="0"/>
        <w:adjustRightInd w:val="0"/>
        <w:spacing w:after="0" w:line="240" w:lineRule="auto"/>
        <w:jc w:val="both"/>
        <w:rPr>
          <w:rFonts w:ascii="Arial" w:hAnsi="Arial" w:cs="Arial"/>
        </w:rPr>
      </w:pPr>
      <w:r w:rsidRPr="007D425D">
        <w:rPr>
          <w:rFonts w:ascii="Arial" w:hAnsi="Arial" w:cs="Arial"/>
        </w:rPr>
        <w:t xml:space="preserve">Por seguridad el único usuario SUPER-ADMINISTRADOR del sistema es </w:t>
      </w:r>
      <w:proofErr w:type="spellStart"/>
      <w:r w:rsidRPr="007D425D">
        <w:rPr>
          <w:rFonts w:ascii="Arial" w:hAnsi="Arial" w:cs="Arial"/>
        </w:rPr>
        <w:t>Netux</w:t>
      </w:r>
      <w:proofErr w:type="spellEnd"/>
      <w:r w:rsidRPr="007D425D">
        <w:rPr>
          <w:rFonts w:ascii="Arial" w:hAnsi="Arial" w:cs="Arial"/>
        </w:rPr>
        <w:t xml:space="preserve"> S.A.S. Al usuario VISUALIZADOR Y ADMINISTRADOR se permite perfilar una serie de permisos, para que realice configuraciones básicas en el sistema, esto para evitar que elimine o realice modificaciones críticas que involucren el correcto funcionamiento de registro de información de los dispositivos.</w:t>
      </w:r>
    </w:p>
    <w:p w14:paraId="7A978950" w14:textId="77777777" w:rsidR="00DC21BF" w:rsidRDefault="00DC21BF" w:rsidP="007D425D">
      <w:pPr>
        <w:autoSpaceDE w:val="0"/>
        <w:autoSpaceDN w:val="0"/>
        <w:adjustRightInd w:val="0"/>
        <w:spacing w:after="0" w:line="240" w:lineRule="auto"/>
        <w:jc w:val="both"/>
        <w:rPr>
          <w:rFonts w:ascii="Arial" w:hAnsi="Arial" w:cs="Arial"/>
        </w:rPr>
      </w:pPr>
    </w:p>
    <w:p w14:paraId="7DFB7D59" w14:textId="4E995592" w:rsidR="00DC21BF" w:rsidRDefault="00DC21BF" w:rsidP="007D425D">
      <w:pPr>
        <w:autoSpaceDE w:val="0"/>
        <w:autoSpaceDN w:val="0"/>
        <w:adjustRightInd w:val="0"/>
        <w:spacing w:after="0" w:line="240" w:lineRule="auto"/>
        <w:jc w:val="both"/>
        <w:rPr>
          <w:rFonts w:ascii="Arial" w:hAnsi="Arial" w:cs="Arial"/>
        </w:rPr>
      </w:pPr>
      <w:r>
        <w:rPr>
          <w:rFonts w:ascii="Arial" w:hAnsi="Arial" w:cs="Arial"/>
        </w:rPr>
        <w:t xml:space="preserve">Usuario: </w:t>
      </w:r>
      <w:proofErr w:type="spellStart"/>
      <w:r>
        <w:rPr>
          <w:rFonts w:ascii="Arial" w:hAnsi="Arial" w:cs="Arial"/>
        </w:rPr>
        <w:t>daquintero</w:t>
      </w:r>
      <w:proofErr w:type="spellEnd"/>
    </w:p>
    <w:p w14:paraId="76869623" w14:textId="5508EC7B" w:rsidR="00DC21BF" w:rsidRDefault="00DC21BF" w:rsidP="007D425D">
      <w:pPr>
        <w:autoSpaceDE w:val="0"/>
        <w:autoSpaceDN w:val="0"/>
        <w:adjustRightInd w:val="0"/>
        <w:spacing w:after="0" w:line="240" w:lineRule="auto"/>
        <w:jc w:val="both"/>
        <w:rPr>
          <w:rFonts w:ascii="Arial" w:hAnsi="Arial" w:cs="Arial"/>
        </w:rPr>
      </w:pPr>
      <w:r>
        <w:rPr>
          <w:rFonts w:ascii="Arial" w:hAnsi="Arial" w:cs="Arial"/>
        </w:rPr>
        <w:t>Contraseña: *********</w:t>
      </w:r>
    </w:p>
    <w:p w14:paraId="117494CA" w14:textId="77777777" w:rsidR="00DD43B3" w:rsidRDefault="00DD43B3" w:rsidP="007D425D">
      <w:pPr>
        <w:autoSpaceDE w:val="0"/>
        <w:autoSpaceDN w:val="0"/>
        <w:adjustRightInd w:val="0"/>
        <w:spacing w:after="0" w:line="240" w:lineRule="auto"/>
        <w:jc w:val="both"/>
        <w:rPr>
          <w:rFonts w:ascii="Arial" w:hAnsi="Arial" w:cs="Arial"/>
        </w:rPr>
      </w:pPr>
    </w:p>
    <w:tbl>
      <w:tblPr>
        <w:tblStyle w:val="Tablaconcuadrcula"/>
        <w:tblW w:w="0" w:type="auto"/>
        <w:tblLook w:val="04A0" w:firstRow="1" w:lastRow="0" w:firstColumn="1" w:lastColumn="0" w:noHBand="0" w:noVBand="1"/>
      </w:tblPr>
      <w:tblGrid>
        <w:gridCol w:w="4414"/>
        <w:gridCol w:w="4414"/>
      </w:tblGrid>
      <w:tr w:rsidR="00DD43B3" w14:paraId="2924B4B5" w14:textId="77777777">
        <w:tc>
          <w:tcPr>
            <w:tcW w:w="4414" w:type="dxa"/>
          </w:tcPr>
          <w:p w14:paraId="07BD9654" w14:textId="60F21537" w:rsidR="00DD43B3" w:rsidRDefault="00DD43B3" w:rsidP="00DD43B3">
            <w:pPr>
              <w:autoSpaceDE w:val="0"/>
              <w:autoSpaceDN w:val="0"/>
              <w:adjustRightInd w:val="0"/>
              <w:spacing w:after="0" w:line="240" w:lineRule="auto"/>
              <w:jc w:val="center"/>
              <w:rPr>
                <w:rFonts w:ascii="Arial" w:hAnsi="Arial" w:cs="Arial"/>
              </w:rPr>
            </w:pPr>
            <w:r>
              <w:rPr>
                <w:rFonts w:ascii="Arial" w:hAnsi="Arial" w:cs="Arial"/>
              </w:rPr>
              <w:t>VISUAL_ADMIN</w:t>
            </w:r>
          </w:p>
        </w:tc>
        <w:tc>
          <w:tcPr>
            <w:tcW w:w="4414" w:type="dxa"/>
          </w:tcPr>
          <w:p w14:paraId="0F3CC380" w14:textId="52F75AFF" w:rsidR="00DD43B3" w:rsidRDefault="00DD43B3" w:rsidP="00DD43B3">
            <w:pPr>
              <w:autoSpaceDE w:val="0"/>
              <w:autoSpaceDN w:val="0"/>
              <w:adjustRightInd w:val="0"/>
              <w:spacing w:after="0" w:line="240" w:lineRule="auto"/>
              <w:jc w:val="center"/>
              <w:rPr>
                <w:rFonts w:ascii="Arial" w:hAnsi="Arial" w:cs="Arial"/>
              </w:rPr>
            </w:pPr>
            <w:r>
              <w:rPr>
                <w:rFonts w:ascii="Arial" w:hAnsi="Arial" w:cs="Arial"/>
              </w:rPr>
              <w:t>VISUAL_CLIENT</w:t>
            </w:r>
          </w:p>
        </w:tc>
      </w:tr>
      <w:tr w:rsidR="00DD43B3" w14:paraId="46784CED" w14:textId="77777777">
        <w:tc>
          <w:tcPr>
            <w:tcW w:w="4414" w:type="dxa"/>
          </w:tcPr>
          <w:p w14:paraId="003547DE" w14:textId="69CBBFE4" w:rsidR="00DD43B3" w:rsidRDefault="00DD43B3" w:rsidP="007D425D">
            <w:pPr>
              <w:autoSpaceDE w:val="0"/>
              <w:autoSpaceDN w:val="0"/>
              <w:adjustRightInd w:val="0"/>
              <w:spacing w:after="0" w:line="240" w:lineRule="auto"/>
              <w:jc w:val="both"/>
              <w:rPr>
                <w:rFonts w:ascii="Arial" w:hAnsi="Arial" w:cs="Arial"/>
              </w:rPr>
            </w:pPr>
            <w:r>
              <w:rPr>
                <w:rFonts w:ascii="Arial" w:hAnsi="Arial" w:cs="Arial"/>
              </w:rPr>
              <w:t>Visualizar variables</w:t>
            </w:r>
          </w:p>
        </w:tc>
        <w:tc>
          <w:tcPr>
            <w:tcW w:w="4414" w:type="dxa"/>
          </w:tcPr>
          <w:p w14:paraId="1712C766" w14:textId="14EC19CD" w:rsidR="00DD43B3" w:rsidRDefault="006A6A8F" w:rsidP="007D425D">
            <w:pPr>
              <w:autoSpaceDE w:val="0"/>
              <w:autoSpaceDN w:val="0"/>
              <w:adjustRightInd w:val="0"/>
              <w:spacing w:after="0" w:line="240" w:lineRule="auto"/>
              <w:jc w:val="both"/>
              <w:rPr>
                <w:rFonts w:ascii="Arial" w:hAnsi="Arial" w:cs="Arial"/>
              </w:rPr>
            </w:pPr>
            <w:r>
              <w:rPr>
                <w:rFonts w:ascii="Arial" w:hAnsi="Arial" w:cs="Arial"/>
              </w:rPr>
              <w:t>Visualizar variables</w:t>
            </w:r>
          </w:p>
        </w:tc>
      </w:tr>
      <w:tr w:rsidR="00DD43B3" w14:paraId="0A35F85D" w14:textId="77777777">
        <w:tc>
          <w:tcPr>
            <w:tcW w:w="4414" w:type="dxa"/>
          </w:tcPr>
          <w:p w14:paraId="102C0323" w14:textId="446474E6" w:rsidR="00DD43B3" w:rsidRDefault="00DD43B3" w:rsidP="007D425D">
            <w:pPr>
              <w:autoSpaceDE w:val="0"/>
              <w:autoSpaceDN w:val="0"/>
              <w:adjustRightInd w:val="0"/>
              <w:spacing w:after="0" w:line="240" w:lineRule="auto"/>
              <w:jc w:val="both"/>
              <w:rPr>
                <w:rFonts w:ascii="Arial" w:hAnsi="Arial" w:cs="Arial"/>
              </w:rPr>
            </w:pPr>
            <w:r>
              <w:rPr>
                <w:rFonts w:ascii="Arial" w:hAnsi="Arial" w:cs="Arial"/>
              </w:rPr>
              <w:t xml:space="preserve">Visualizar variables </w:t>
            </w:r>
            <w:r w:rsidR="006A6A8F">
              <w:rPr>
                <w:rFonts w:ascii="Arial" w:hAnsi="Arial" w:cs="Arial"/>
              </w:rPr>
              <w:t>en tabla</w:t>
            </w:r>
          </w:p>
        </w:tc>
        <w:tc>
          <w:tcPr>
            <w:tcW w:w="4414" w:type="dxa"/>
          </w:tcPr>
          <w:p w14:paraId="03811602" w14:textId="57485DC5" w:rsidR="00DD43B3" w:rsidRDefault="006A6A8F" w:rsidP="007D425D">
            <w:pPr>
              <w:autoSpaceDE w:val="0"/>
              <w:autoSpaceDN w:val="0"/>
              <w:adjustRightInd w:val="0"/>
              <w:spacing w:after="0" w:line="240" w:lineRule="auto"/>
              <w:jc w:val="both"/>
              <w:rPr>
                <w:rFonts w:ascii="Arial" w:hAnsi="Arial" w:cs="Arial"/>
              </w:rPr>
            </w:pPr>
            <w:r>
              <w:rPr>
                <w:rFonts w:ascii="Arial" w:hAnsi="Arial" w:cs="Arial"/>
              </w:rPr>
              <w:t>Visualizar variables en tabla</w:t>
            </w:r>
          </w:p>
        </w:tc>
      </w:tr>
      <w:tr w:rsidR="00DD43B3" w14:paraId="2B6F62CD" w14:textId="77777777">
        <w:tc>
          <w:tcPr>
            <w:tcW w:w="4414" w:type="dxa"/>
          </w:tcPr>
          <w:p w14:paraId="5385ACA6" w14:textId="6897EC42" w:rsidR="00DD43B3" w:rsidRDefault="00DD43B3" w:rsidP="00DD43B3">
            <w:pPr>
              <w:autoSpaceDE w:val="0"/>
              <w:autoSpaceDN w:val="0"/>
              <w:adjustRightInd w:val="0"/>
              <w:spacing w:after="0" w:line="240" w:lineRule="auto"/>
              <w:jc w:val="both"/>
              <w:rPr>
                <w:rFonts w:ascii="Arial" w:hAnsi="Arial" w:cs="Arial"/>
              </w:rPr>
            </w:pPr>
            <w:r w:rsidRPr="007905E1">
              <w:rPr>
                <w:rFonts w:ascii="Arial" w:hAnsi="Arial" w:cs="Arial"/>
              </w:rPr>
              <w:lastRenderedPageBreak/>
              <w:t>Visualizar</w:t>
            </w:r>
            <w:r>
              <w:rPr>
                <w:rFonts w:ascii="Arial" w:hAnsi="Arial" w:cs="Arial"/>
              </w:rPr>
              <w:t xml:space="preserve"> equipos</w:t>
            </w:r>
          </w:p>
        </w:tc>
        <w:tc>
          <w:tcPr>
            <w:tcW w:w="4414" w:type="dxa"/>
          </w:tcPr>
          <w:p w14:paraId="4A3D443B" w14:textId="6C818D9E" w:rsidR="00DD43B3" w:rsidRDefault="006A6A8F" w:rsidP="00DD43B3">
            <w:pPr>
              <w:autoSpaceDE w:val="0"/>
              <w:autoSpaceDN w:val="0"/>
              <w:adjustRightInd w:val="0"/>
              <w:spacing w:after="0" w:line="240" w:lineRule="auto"/>
              <w:jc w:val="both"/>
              <w:rPr>
                <w:rFonts w:ascii="Arial" w:hAnsi="Arial" w:cs="Arial"/>
              </w:rPr>
            </w:pPr>
            <w:r>
              <w:rPr>
                <w:rFonts w:ascii="Arial" w:hAnsi="Arial" w:cs="Arial"/>
              </w:rPr>
              <w:t>Leer comentarios de variables</w:t>
            </w:r>
          </w:p>
        </w:tc>
      </w:tr>
      <w:tr w:rsidR="00DD43B3" w14:paraId="0A548F48" w14:textId="77777777">
        <w:tc>
          <w:tcPr>
            <w:tcW w:w="4414" w:type="dxa"/>
          </w:tcPr>
          <w:p w14:paraId="6B2E245E" w14:textId="4A77F1D4" w:rsidR="00DD43B3" w:rsidRDefault="00DD43B3" w:rsidP="00DD43B3">
            <w:pPr>
              <w:autoSpaceDE w:val="0"/>
              <w:autoSpaceDN w:val="0"/>
              <w:adjustRightInd w:val="0"/>
              <w:spacing w:after="0" w:line="240" w:lineRule="auto"/>
              <w:jc w:val="both"/>
              <w:rPr>
                <w:rFonts w:ascii="Arial" w:hAnsi="Arial" w:cs="Arial"/>
              </w:rPr>
            </w:pPr>
            <w:r w:rsidRPr="007905E1">
              <w:rPr>
                <w:rFonts w:ascii="Arial" w:hAnsi="Arial" w:cs="Arial"/>
              </w:rPr>
              <w:t>Visualizar</w:t>
            </w:r>
            <w:r>
              <w:rPr>
                <w:rFonts w:ascii="Arial" w:hAnsi="Arial" w:cs="Arial"/>
              </w:rPr>
              <w:t xml:space="preserve"> organización</w:t>
            </w:r>
          </w:p>
        </w:tc>
        <w:tc>
          <w:tcPr>
            <w:tcW w:w="4414" w:type="dxa"/>
          </w:tcPr>
          <w:p w14:paraId="64361871" w14:textId="740E5684" w:rsidR="00DD43B3" w:rsidRDefault="006A6A8F" w:rsidP="00DD43B3">
            <w:pPr>
              <w:autoSpaceDE w:val="0"/>
              <w:autoSpaceDN w:val="0"/>
              <w:adjustRightInd w:val="0"/>
              <w:spacing w:after="0" w:line="240" w:lineRule="auto"/>
              <w:jc w:val="both"/>
              <w:rPr>
                <w:rFonts w:ascii="Arial" w:hAnsi="Arial" w:cs="Arial"/>
              </w:rPr>
            </w:pPr>
            <w:r>
              <w:rPr>
                <w:rFonts w:ascii="Arial" w:hAnsi="Arial" w:cs="Arial"/>
              </w:rPr>
              <w:t>Visualizar equipos</w:t>
            </w:r>
          </w:p>
        </w:tc>
      </w:tr>
      <w:tr w:rsidR="00DD43B3" w14:paraId="73AE06FB" w14:textId="77777777">
        <w:tc>
          <w:tcPr>
            <w:tcW w:w="4414" w:type="dxa"/>
          </w:tcPr>
          <w:p w14:paraId="690963AB" w14:textId="528AD3F5" w:rsidR="00DD43B3" w:rsidRDefault="00DD43B3" w:rsidP="00DD43B3">
            <w:pPr>
              <w:autoSpaceDE w:val="0"/>
              <w:autoSpaceDN w:val="0"/>
              <w:adjustRightInd w:val="0"/>
              <w:spacing w:after="0" w:line="240" w:lineRule="auto"/>
              <w:jc w:val="both"/>
              <w:rPr>
                <w:rFonts w:ascii="Arial" w:hAnsi="Arial" w:cs="Arial"/>
              </w:rPr>
            </w:pPr>
            <w:r w:rsidRPr="007905E1">
              <w:rPr>
                <w:rFonts w:ascii="Arial" w:hAnsi="Arial" w:cs="Arial"/>
              </w:rPr>
              <w:t>Visualizar</w:t>
            </w:r>
            <w:r>
              <w:rPr>
                <w:rFonts w:ascii="Arial" w:hAnsi="Arial" w:cs="Arial"/>
              </w:rPr>
              <w:t xml:space="preserve"> contactos</w:t>
            </w:r>
          </w:p>
        </w:tc>
        <w:tc>
          <w:tcPr>
            <w:tcW w:w="4414" w:type="dxa"/>
          </w:tcPr>
          <w:p w14:paraId="28417EE6" w14:textId="5FE203D2" w:rsidR="00DD43B3" w:rsidRDefault="006A6A8F" w:rsidP="00DD43B3">
            <w:pPr>
              <w:autoSpaceDE w:val="0"/>
              <w:autoSpaceDN w:val="0"/>
              <w:adjustRightInd w:val="0"/>
              <w:spacing w:after="0" w:line="240" w:lineRule="auto"/>
              <w:jc w:val="both"/>
              <w:rPr>
                <w:rFonts w:ascii="Arial" w:hAnsi="Arial" w:cs="Arial"/>
              </w:rPr>
            </w:pPr>
            <w:r>
              <w:rPr>
                <w:rFonts w:ascii="Arial" w:hAnsi="Arial" w:cs="Arial"/>
              </w:rPr>
              <w:t>Leer archivos</w:t>
            </w:r>
          </w:p>
        </w:tc>
      </w:tr>
      <w:tr w:rsidR="00DD43B3" w14:paraId="4CD3DC1D" w14:textId="77777777">
        <w:tc>
          <w:tcPr>
            <w:tcW w:w="4414" w:type="dxa"/>
          </w:tcPr>
          <w:p w14:paraId="764ECBAF" w14:textId="4ABB3D47" w:rsidR="00DD43B3" w:rsidRDefault="00DD43B3" w:rsidP="00DD43B3">
            <w:pPr>
              <w:autoSpaceDE w:val="0"/>
              <w:autoSpaceDN w:val="0"/>
              <w:adjustRightInd w:val="0"/>
              <w:spacing w:after="0" w:line="240" w:lineRule="auto"/>
              <w:jc w:val="both"/>
              <w:rPr>
                <w:rFonts w:ascii="Arial" w:hAnsi="Arial" w:cs="Arial"/>
              </w:rPr>
            </w:pPr>
            <w:r w:rsidRPr="007905E1">
              <w:rPr>
                <w:rFonts w:ascii="Arial" w:hAnsi="Arial" w:cs="Arial"/>
              </w:rPr>
              <w:t>Visualizar</w:t>
            </w:r>
            <w:r>
              <w:rPr>
                <w:rFonts w:ascii="Arial" w:hAnsi="Arial" w:cs="Arial"/>
              </w:rPr>
              <w:t xml:space="preserve"> grupos</w:t>
            </w:r>
          </w:p>
        </w:tc>
        <w:tc>
          <w:tcPr>
            <w:tcW w:w="4414" w:type="dxa"/>
          </w:tcPr>
          <w:p w14:paraId="47E8E632" w14:textId="11142E6F" w:rsidR="00DD43B3" w:rsidRDefault="006A6A8F" w:rsidP="00DD43B3">
            <w:pPr>
              <w:autoSpaceDE w:val="0"/>
              <w:autoSpaceDN w:val="0"/>
              <w:adjustRightInd w:val="0"/>
              <w:spacing w:after="0" w:line="240" w:lineRule="auto"/>
              <w:jc w:val="both"/>
              <w:rPr>
                <w:rFonts w:ascii="Arial" w:hAnsi="Arial" w:cs="Arial"/>
              </w:rPr>
            </w:pPr>
            <w:r>
              <w:rPr>
                <w:rFonts w:ascii="Arial" w:hAnsi="Arial" w:cs="Arial"/>
              </w:rPr>
              <w:t xml:space="preserve">Visualizar tablero </w:t>
            </w:r>
            <w:proofErr w:type="spellStart"/>
            <w:r>
              <w:rPr>
                <w:rFonts w:ascii="Arial" w:hAnsi="Arial" w:cs="Arial"/>
              </w:rPr>
              <w:t>dashboard</w:t>
            </w:r>
            <w:proofErr w:type="spellEnd"/>
          </w:p>
        </w:tc>
      </w:tr>
      <w:tr w:rsidR="00DD43B3" w14:paraId="4D7B26EE" w14:textId="77777777">
        <w:tc>
          <w:tcPr>
            <w:tcW w:w="4414" w:type="dxa"/>
          </w:tcPr>
          <w:p w14:paraId="76B0171A" w14:textId="2F77982D" w:rsidR="00DD43B3" w:rsidRDefault="00DD43B3" w:rsidP="00DD43B3">
            <w:pPr>
              <w:autoSpaceDE w:val="0"/>
              <w:autoSpaceDN w:val="0"/>
              <w:adjustRightInd w:val="0"/>
              <w:spacing w:after="0" w:line="240" w:lineRule="auto"/>
              <w:jc w:val="both"/>
              <w:rPr>
                <w:rFonts w:ascii="Arial" w:hAnsi="Arial" w:cs="Arial"/>
              </w:rPr>
            </w:pPr>
            <w:r w:rsidRPr="007905E1">
              <w:rPr>
                <w:rFonts w:ascii="Arial" w:hAnsi="Arial" w:cs="Arial"/>
              </w:rPr>
              <w:t>Visualizar</w:t>
            </w:r>
            <w:r>
              <w:rPr>
                <w:rFonts w:ascii="Arial" w:hAnsi="Arial" w:cs="Arial"/>
              </w:rPr>
              <w:t xml:space="preserve"> tablero </w:t>
            </w:r>
            <w:proofErr w:type="spellStart"/>
            <w:r>
              <w:rPr>
                <w:rFonts w:ascii="Arial" w:hAnsi="Arial" w:cs="Arial"/>
              </w:rPr>
              <w:t>dashboard</w:t>
            </w:r>
            <w:proofErr w:type="spellEnd"/>
            <w:r>
              <w:rPr>
                <w:rFonts w:ascii="Arial" w:hAnsi="Arial" w:cs="Arial"/>
              </w:rPr>
              <w:t xml:space="preserve"> </w:t>
            </w:r>
          </w:p>
        </w:tc>
        <w:tc>
          <w:tcPr>
            <w:tcW w:w="4414" w:type="dxa"/>
          </w:tcPr>
          <w:p w14:paraId="5C734717" w14:textId="12A135F3" w:rsidR="00DD43B3" w:rsidRDefault="006A6A8F" w:rsidP="00DD43B3">
            <w:pPr>
              <w:autoSpaceDE w:val="0"/>
              <w:autoSpaceDN w:val="0"/>
              <w:adjustRightInd w:val="0"/>
              <w:spacing w:after="0" w:line="240" w:lineRule="auto"/>
              <w:jc w:val="both"/>
              <w:rPr>
                <w:rFonts w:ascii="Arial" w:hAnsi="Arial" w:cs="Arial"/>
              </w:rPr>
            </w:pPr>
            <w:r>
              <w:rPr>
                <w:rFonts w:ascii="Arial" w:hAnsi="Arial" w:cs="Arial"/>
              </w:rPr>
              <w:t>Leer reportes</w:t>
            </w:r>
          </w:p>
        </w:tc>
      </w:tr>
      <w:tr w:rsidR="00DD43B3" w14:paraId="2E838A29" w14:textId="77777777">
        <w:tc>
          <w:tcPr>
            <w:tcW w:w="4414" w:type="dxa"/>
          </w:tcPr>
          <w:p w14:paraId="08914FAE" w14:textId="6C6ABD8C" w:rsidR="00DD43B3" w:rsidRDefault="006A6A8F" w:rsidP="007D425D">
            <w:pPr>
              <w:autoSpaceDE w:val="0"/>
              <w:autoSpaceDN w:val="0"/>
              <w:adjustRightInd w:val="0"/>
              <w:spacing w:after="0" w:line="240" w:lineRule="auto"/>
              <w:jc w:val="both"/>
              <w:rPr>
                <w:rFonts w:ascii="Arial" w:hAnsi="Arial" w:cs="Arial"/>
              </w:rPr>
            </w:pPr>
            <w:r>
              <w:rPr>
                <w:rFonts w:ascii="Arial" w:hAnsi="Arial" w:cs="Arial"/>
              </w:rPr>
              <w:t>Leer reportes</w:t>
            </w:r>
          </w:p>
        </w:tc>
        <w:tc>
          <w:tcPr>
            <w:tcW w:w="4414" w:type="dxa"/>
          </w:tcPr>
          <w:p w14:paraId="49AA8A2C" w14:textId="3B7B5B84" w:rsidR="00DD43B3" w:rsidRDefault="006A6A8F" w:rsidP="007D425D">
            <w:pPr>
              <w:autoSpaceDE w:val="0"/>
              <w:autoSpaceDN w:val="0"/>
              <w:adjustRightInd w:val="0"/>
              <w:spacing w:after="0" w:line="240" w:lineRule="auto"/>
              <w:jc w:val="both"/>
              <w:rPr>
                <w:rFonts w:ascii="Arial" w:hAnsi="Arial" w:cs="Arial"/>
              </w:rPr>
            </w:pPr>
            <w:r>
              <w:rPr>
                <w:rFonts w:ascii="Arial" w:hAnsi="Arial" w:cs="Arial"/>
              </w:rPr>
              <w:t>Visualizar grupos</w:t>
            </w:r>
          </w:p>
        </w:tc>
      </w:tr>
      <w:tr w:rsidR="006A6A8F" w14:paraId="1BB08C91" w14:textId="77777777">
        <w:tc>
          <w:tcPr>
            <w:tcW w:w="4414" w:type="dxa"/>
          </w:tcPr>
          <w:p w14:paraId="07580803" w14:textId="7AE905A1" w:rsidR="006A6A8F" w:rsidRDefault="006A6A8F" w:rsidP="006A6A8F">
            <w:pPr>
              <w:autoSpaceDE w:val="0"/>
              <w:autoSpaceDN w:val="0"/>
              <w:adjustRightInd w:val="0"/>
              <w:spacing w:after="0" w:line="240" w:lineRule="auto"/>
              <w:jc w:val="both"/>
              <w:rPr>
                <w:rFonts w:ascii="Arial" w:hAnsi="Arial" w:cs="Arial"/>
              </w:rPr>
            </w:pPr>
            <w:r w:rsidRPr="003A4B36">
              <w:rPr>
                <w:rFonts w:ascii="Arial" w:hAnsi="Arial" w:cs="Arial"/>
              </w:rPr>
              <w:t>Leer</w:t>
            </w:r>
            <w:r>
              <w:rPr>
                <w:rFonts w:ascii="Arial" w:hAnsi="Arial" w:cs="Arial"/>
              </w:rPr>
              <w:t xml:space="preserve"> comentarios de variables</w:t>
            </w:r>
          </w:p>
        </w:tc>
        <w:tc>
          <w:tcPr>
            <w:tcW w:w="4414" w:type="dxa"/>
          </w:tcPr>
          <w:p w14:paraId="573808A5" w14:textId="6A6FCEDA" w:rsidR="006A6A8F" w:rsidRDefault="006A6A8F" w:rsidP="006A6A8F">
            <w:pPr>
              <w:autoSpaceDE w:val="0"/>
              <w:autoSpaceDN w:val="0"/>
              <w:adjustRightInd w:val="0"/>
              <w:spacing w:after="0" w:line="240" w:lineRule="auto"/>
              <w:jc w:val="both"/>
              <w:rPr>
                <w:rFonts w:ascii="Arial" w:hAnsi="Arial" w:cs="Arial"/>
              </w:rPr>
            </w:pPr>
            <w:r>
              <w:rPr>
                <w:rFonts w:ascii="Arial" w:hAnsi="Arial" w:cs="Arial"/>
              </w:rPr>
              <w:t>Crear comentarios en gráfica</w:t>
            </w:r>
          </w:p>
        </w:tc>
      </w:tr>
      <w:tr w:rsidR="006A6A8F" w14:paraId="09F213EE" w14:textId="77777777">
        <w:tc>
          <w:tcPr>
            <w:tcW w:w="4414" w:type="dxa"/>
          </w:tcPr>
          <w:p w14:paraId="5F0D5C5C" w14:textId="555D983C" w:rsidR="006A6A8F" w:rsidRDefault="006A6A8F" w:rsidP="006A6A8F">
            <w:pPr>
              <w:autoSpaceDE w:val="0"/>
              <w:autoSpaceDN w:val="0"/>
              <w:adjustRightInd w:val="0"/>
              <w:spacing w:after="0" w:line="240" w:lineRule="auto"/>
              <w:jc w:val="both"/>
              <w:rPr>
                <w:rFonts w:ascii="Arial" w:hAnsi="Arial" w:cs="Arial"/>
              </w:rPr>
            </w:pPr>
            <w:r w:rsidRPr="003A4B36">
              <w:rPr>
                <w:rFonts w:ascii="Arial" w:hAnsi="Arial" w:cs="Arial"/>
              </w:rPr>
              <w:t>Leer</w:t>
            </w:r>
            <w:r>
              <w:rPr>
                <w:rFonts w:ascii="Arial" w:hAnsi="Arial" w:cs="Arial"/>
              </w:rPr>
              <w:t xml:space="preserve"> archivos</w:t>
            </w:r>
          </w:p>
        </w:tc>
        <w:tc>
          <w:tcPr>
            <w:tcW w:w="4414" w:type="dxa"/>
          </w:tcPr>
          <w:p w14:paraId="1E9D0C6A" w14:textId="77777777" w:rsidR="006A6A8F" w:rsidRDefault="006A6A8F" w:rsidP="006A6A8F">
            <w:pPr>
              <w:autoSpaceDE w:val="0"/>
              <w:autoSpaceDN w:val="0"/>
              <w:adjustRightInd w:val="0"/>
              <w:spacing w:after="0" w:line="240" w:lineRule="auto"/>
              <w:jc w:val="both"/>
              <w:rPr>
                <w:rFonts w:ascii="Arial" w:hAnsi="Arial" w:cs="Arial"/>
              </w:rPr>
            </w:pPr>
          </w:p>
        </w:tc>
      </w:tr>
      <w:tr w:rsidR="00DD43B3" w14:paraId="25B1C161" w14:textId="77777777">
        <w:tc>
          <w:tcPr>
            <w:tcW w:w="4414" w:type="dxa"/>
          </w:tcPr>
          <w:p w14:paraId="26F347A3" w14:textId="06CBFA68" w:rsidR="00DD43B3" w:rsidRDefault="006A6A8F" w:rsidP="007D425D">
            <w:pPr>
              <w:autoSpaceDE w:val="0"/>
              <w:autoSpaceDN w:val="0"/>
              <w:adjustRightInd w:val="0"/>
              <w:spacing w:after="0" w:line="240" w:lineRule="auto"/>
              <w:jc w:val="both"/>
              <w:rPr>
                <w:rFonts w:ascii="Arial" w:hAnsi="Arial" w:cs="Arial"/>
              </w:rPr>
            </w:pPr>
            <w:r>
              <w:rPr>
                <w:rFonts w:ascii="Arial" w:hAnsi="Arial" w:cs="Arial"/>
              </w:rPr>
              <w:t>Crear comentarios en gráfica</w:t>
            </w:r>
          </w:p>
        </w:tc>
        <w:tc>
          <w:tcPr>
            <w:tcW w:w="4414" w:type="dxa"/>
          </w:tcPr>
          <w:p w14:paraId="5E0FF834" w14:textId="77777777" w:rsidR="00DD43B3" w:rsidRDefault="00DD43B3" w:rsidP="007D425D">
            <w:pPr>
              <w:autoSpaceDE w:val="0"/>
              <w:autoSpaceDN w:val="0"/>
              <w:adjustRightInd w:val="0"/>
              <w:spacing w:after="0" w:line="240" w:lineRule="auto"/>
              <w:jc w:val="both"/>
              <w:rPr>
                <w:rFonts w:ascii="Arial" w:hAnsi="Arial" w:cs="Arial"/>
              </w:rPr>
            </w:pPr>
          </w:p>
        </w:tc>
      </w:tr>
      <w:tr w:rsidR="00DD43B3" w14:paraId="0CB46FD4" w14:textId="77777777">
        <w:tc>
          <w:tcPr>
            <w:tcW w:w="4414" w:type="dxa"/>
          </w:tcPr>
          <w:p w14:paraId="2F545B97" w14:textId="4183103D" w:rsidR="00DD43B3" w:rsidRDefault="006A6A8F" w:rsidP="007D425D">
            <w:pPr>
              <w:autoSpaceDE w:val="0"/>
              <w:autoSpaceDN w:val="0"/>
              <w:adjustRightInd w:val="0"/>
              <w:spacing w:after="0" w:line="240" w:lineRule="auto"/>
              <w:jc w:val="both"/>
              <w:rPr>
                <w:rFonts w:ascii="Arial" w:hAnsi="Arial" w:cs="Arial"/>
              </w:rPr>
            </w:pPr>
            <w:r>
              <w:rPr>
                <w:rFonts w:ascii="Arial" w:hAnsi="Arial" w:cs="Arial"/>
              </w:rPr>
              <w:t>Crear grupos</w:t>
            </w:r>
          </w:p>
        </w:tc>
        <w:tc>
          <w:tcPr>
            <w:tcW w:w="4414" w:type="dxa"/>
          </w:tcPr>
          <w:p w14:paraId="524A6FEB" w14:textId="77777777" w:rsidR="00DD43B3" w:rsidRDefault="00DD43B3" w:rsidP="007D425D">
            <w:pPr>
              <w:autoSpaceDE w:val="0"/>
              <w:autoSpaceDN w:val="0"/>
              <w:adjustRightInd w:val="0"/>
              <w:spacing w:after="0" w:line="240" w:lineRule="auto"/>
              <w:jc w:val="both"/>
              <w:rPr>
                <w:rFonts w:ascii="Arial" w:hAnsi="Arial" w:cs="Arial"/>
              </w:rPr>
            </w:pPr>
          </w:p>
        </w:tc>
      </w:tr>
      <w:tr w:rsidR="00DD43B3" w14:paraId="23B3F016" w14:textId="77777777">
        <w:tc>
          <w:tcPr>
            <w:tcW w:w="4414" w:type="dxa"/>
          </w:tcPr>
          <w:p w14:paraId="0132C93F" w14:textId="63D3FB91" w:rsidR="00DD43B3" w:rsidRDefault="006A6A8F" w:rsidP="007D425D">
            <w:pPr>
              <w:autoSpaceDE w:val="0"/>
              <w:autoSpaceDN w:val="0"/>
              <w:adjustRightInd w:val="0"/>
              <w:spacing w:after="0" w:line="240" w:lineRule="auto"/>
              <w:jc w:val="both"/>
              <w:rPr>
                <w:rFonts w:ascii="Arial" w:hAnsi="Arial" w:cs="Arial"/>
              </w:rPr>
            </w:pPr>
            <w:r>
              <w:rPr>
                <w:rFonts w:ascii="Arial" w:hAnsi="Arial" w:cs="Arial"/>
              </w:rPr>
              <w:t>Crear archivos</w:t>
            </w:r>
          </w:p>
        </w:tc>
        <w:tc>
          <w:tcPr>
            <w:tcW w:w="4414" w:type="dxa"/>
          </w:tcPr>
          <w:p w14:paraId="145F3654" w14:textId="77777777" w:rsidR="00DD43B3" w:rsidRDefault="00DD43B3" w:rsidP="007D425D">
            <w:pPr>
              <w:autoSpaceDE w:val="0"/>
              <w:autoSpaceDN w:val="0"/>
              <w:adjustRightInd w:val="0"/>
              <w:spacing w:after="0" w:line="240" w:lineRule="auto"/>
              <w:jc w:val="both"/>
              <w:rPr>
                <w:rFonts w:ascii="Arial" w:hAnsi="Arial" w:cs="Arial"/>
              </w:rPr>
            </w:pPr>
          </w:p>
        </w:tc>
      </w:tr>
      <w:tr w:rsidR="00DD43B3" w14:paraId="37B387B7" w14:textId="77777777">
        <w:tc>
          <w:tcPr>
            <w:tcW w:w="4414" w:type="dxa"/>
          </w:tcPr>
          <w:p w14:paraId="490E4A7B" w14:textId="41601D03" w:rsidR="00DD43B3" w:rsidRDefault="006A6A8F" w:rsidP="007D425D">
            <w:pPr>
              <w:autoSpaceDE w:val="0"/>
              <w:autoSpaceDN w:val="0"/>
              <w:adjustRightInd w:val="0"/>
              <w:spacing w:after="0" w:line="240" w:lineRule="auto"/>
              <w:jc w:val="both"/>
              <w:rPr>
                <w:rFonts w:ascii="Arial" w:hAnsi="Arial" w:cs="Arial"/>
              </w:rPr>
            </w:pPr>
            <w:r>
              <w:rPr>
                <w:rFonts w:ascii="Arial" w:hAnsi="Arial" w:cs="Arial"/>
              </w:rPr>
              <w:t xml:space="preserve">Actualizar grupos </w:t>
            </w:r>
          </w:p>
        </w:tc>
        <w:tc>
          <w:tcPr>
            <w:tcW w:w="4414" w:type="dxa"/>
          </w:tcPr>
          <w:p w14:paraId="444C21A5" w14:textId="77777777" w:rsidR="00DD43B3" w:rsidRDefault="00DD43B3" w:rsidP="007D425D">
            <w:pPr>
              <w:autoSpaceDE w:val="0"/>
              <w:autoSpaceDN w:val="0"/>
              <w:adjustRightInd w:val="0"/>
              <w:spacing w:after="0" w:line="240" w:lineRule="auto"/>
              <w:jc w:val="both"/>
              <w:rPr>
                <w:rFonts w:ascii="Arial" w:hAnsi="Arial" w:cs="Arial"/>
              </w:rPr>
            </w:pPr>
          </w:p>
        </w:tc>
      </w:tr>
    </w:tbl>
    <w:p w14:paraId="0E65BE94" w14:textId="77777777" w:rsidR="00DD43B3" w:rsidRDefault="00DD43B3" w:rsidP="007D425D">
      <w:pPr>
        <w:autoSpaceDE w:val="0"/>
        <w:autoSpaceDN w:val="0"/>
        <w:adjustRightInd w:val="0"/>
        <w:spacing w:after="0" w:line="240" w:lineRule="auto"/>
        <w:jc w:val="both"/>
        <w:rPr>
          <w:rFonts w:ascii="Arial" w:hAnsi="Arial" w:cs="Arial"/>
        </w:rPr>
      </w:pPr>
    </w:p>
    <w:p w14:paraId="453507AD" w14:textId="268C595E" w:rsidR="00E461B4" w:rsidRDefault="00E461B4" w:rsidP="007D425D">
      <w:pPr>
        <w:autoSpaceDE w:val="0"/>
        <w:autoSpaceDN w:val="0"/>
        <w:adjustRightInd w:val="0"/>
        <w:spacing w:after="0" w:line="240" w:lineRule="auto"/>
        <w:jc w:val="both"/>
        <w:rPr>
          <w:rFonts w:ascii="Arial" w:hAnsi="Arial" w:cs="Arial"/>
        </w:rPr>
      </w:pPr>
      <w:r>
        <w:rPr>
          <w:rFonts w:ascii="Arial" w:hAnsi="Arial" w:cs="Arial"/>
        </w:rPr>
        <w:t>El perfil de los usuarios VISUAL_CLIENT o VISUAL_ADMIN depende únicamente del nombre de usuario y su contraseña específica.</w:t>
      </w:r>
    </w:p>
    <w:p w14:paraId="39C46D75" w14:textId="77777777" w:rsidR="00E461B4" w:rsidRDefault="00E461B4" w:rsidP="007D425D">
      <w:pPr>
        <w:autoSpaceDE w:val="0"/>
        <w:autoSpaceDN w:val="0"/>
        <w:adjustRightInd w:val="0"/>
        <w:spacing w:after="0" w:line="240" w:lineRule="auto"/>
        <w:jc w:val="both"/>
        <w:rPr>
          <w:rFonts w:ascii="Arial" w:hAnsi="Arial" w:cs="Arial"/>
        </w:rPr>
      </w:pPr>
    </w:p>
    <w:p w14:paraId="1313D499" w14:textId="7DB805E5" w:rsidR="00913F8D" w:rsidRPr="00913F8D" w:rsidRDefault="00913F8D" w:rsidP="007D425D">
      <w:pPr>
        <w:autoSpaceDE w:val="0"/>
        <w:autoSpaceDN w:val="0"/>
        <w:adjustRightInd w:val="0"/>
        <w:spacing w:after="0" w:line="240" w:lineRule="auto"/>
        <w:jc w:val="both"/>
        <w:rPr>
          <w:rFonts w:ascii="Arial" w:hAnsi="Arial" w:cs="Arial"/>
        </w:rPr>
      </w:pPr>
      <w:r w:rsidRPr="00913F8D">
        <w:rPr>
          <w:rFonts w:ascii="Arial" w:hAnsi="Arial" w:cs="Arial"/>
        </w:rPr>
        <w:t>La plataforma de monitoreo ha sido diseñada principalmente como una herramienta de visualización de registros, cuya función esencial es permitir a los usuarios consultar datos históricos y actuales de manera clara, estructurada y accesible. Esta solución tecnológica no permite la modificación de los registros, y los perfiles de usuario disponibles en la plataforma no incluyen privilegios de súper administrador ni capacidades para realizar configuraciones dentro del sistema.</w:t>
      </w:r>
      <w:r>
        <w:rPr>
          <w:rFonts w:ascii="Arial" w:hAnsi="Arial" w:cs="Arial"/>
        </w:rPr>
        <w:t xml:space="preserve"> En </w:t>
      </w:r>
      <w:r w:rsidRPr="00913F8D">
        <w:rPr>
          <w:rFonts w:ascii="Arial" w:hAnsi="Arial" w:cs="Arial"/>
        </w:rPr>
        <w:t>el caso específico de la plataforma Mi Monitor, los roles de usuario están configurados únicamente para la visualización de datos. Esto elimina la necesidad de registrar acciones para auditar cambios, ya que no se pueden realizar modificaciones dentro del sistema.</w:t>
      </w:r>
      <w:r>
        <w:rPr>
          <w:rFonts w:ascii="Arial" w:hAnsi="Arial" w:cs="Arial"/>
        </w:rPr>
        <w:t xml:space="preserve"> </w:t>
      </w:r>
      <w:r w:rsidRPr="00913F8D">
        <w:rPr>
          <w:rFonts w:ascii="Arial" w:hAnsi="Arial" w:cs="Arial"/>
        </w:rPr>
        <w:t xml:space="preserve">Debido a estas características de diseño orientadas exclusivamente a la consulta de datos, y en ausencia de operaciones que impliquen edición, eliminación o </w:t>
      </w:r>
      <w:proofErr w:type="spellStart"/>
      <w:r w:rsidRPr="00913F8D">
        <w:rPr>
          <w:rFonts w:ascii="Arial" w:hAnsi="Arial" w:cs="Arial"/>
        </w:rPr>
        <w:t>sobrescritura</w:t>
      </w:r>
      <w:proofErr w:type="spellEnd"/>
      <w:r w:rsidRPr="00913F8D">
        <w:rPr>
          <w:rFonts w:ascii="Arial" w:hAnsi="Arial" w:cs="Arial"/>
        </w:rPr>
        <w:t xml:space="preserve"> de información, no se considera necesaria la implementación de un sistema de Audit Trail (rastro de auditoría) en esta plataforma. Esta decisión se fundamenta en el principio de proporcionalidad y enfoque basado en riesgo, toda vez que la integridad de los registros se mantiene asegurada mediante controles de acceso y restricciones de funcionalidad adecuadas al nivel de criticidad del sistema.</w:t>
      </w:r>
    </w:p>
    <w:p w14:paraId="4F6AD866" w14:textId="792D8E12" w:rsidR="00913F8D" w:rsidRDefault="00913F8D" w:rsidP="007D425D">
      <w:pPr>
        <w:autoSpaceDE w:val="0"/>
        <w:autoSpaceDN w:val="0"/>
        <w:adjustRightInd w:val="0"/>
        <w:spacing w:after="0" w:line="240" w:lineRule="auto"/>
        <w:jc w:val="both"/>
        <w:rPr>
          <w:rFonts w:ascii="Arial" w:hAnsi="Arial" w:cs="Arial"/>
        </w:rPr>
      </w:pPr>
      <w:r w:rsidRPr="00913F8D">
        <w:rPr>
          <w:rFonts w:ascii="Arial" w:hAnsi="Arial" w:cs="Arial"/>
        </w:rPr>
        <w:br/>
        <w:t>Cabe resaltar que la plataforma está alineada con el objetivo de garantizar la trazabilidad y disponibilidad de la información, sin comprometer su integridad, y que su diseño cumple con los principios de buenas prácticas de gestión de datos en sistemas informáticos, según los lineamientos de GAMP 5</w:t>
      </w:r>
      <w:r>
        <w:rPr>
          <w:rFonts w:ascii="Arial" w:hAnsi="Arial" w:cs="Arial"/>
        </w:rPr>
        <w:t>.</w:t>
      </w:r>
    </w:p>
    <w:tbl>
      <w:tblPr>
        <w:tblStyle w:val="Tablaconcuadrcula"/>
        <w:tblW w:w="0" w:type="auto"/>
        <w:tblLook w:val="04A0" w:firstRow="1" w:lastRow="0" w:firstColumn="1" w:lastColumn="0" w:noHBand="0" w:noVBand="1"/>
      </w:tblPr>
      <w:tblGrid>
        <w:gridCol w:w="4414"/>
        <w:gridCol w:w="4414"/>
      </w:tblGrid>
      <w:tr w:rsidR="00E513EA" w14:paraId="7BE228DD" w14:textId="77777777">
        <w:tc>
          <w:tcPr>
            <w:tcW w:w="4414" w:type="dxa"/>
          </w:tcPr>
          <w:p w14:paraId="331748CE" w14:textId="41BE945F" w:rsidR="00E513EA" w:rsidRPr="00E513EA" w:rsidRDefault="00E513EA" w:rsidP="00E513EA">
            <w:pPr>
              <w:autoSpaceDE w:val="0"/>
              <w:autoSpaceDN w:val="0"/>
              <w:adjustRightInd w:val="0"/>
              <w:spacing w:after="0" w:line="240" w:lineRule="auto"/>
              <w:jc w:val="center"/>
              <w:rPr>
                <w:rFonts w:ascii="Arial" w:hAnsi="Arial" w:cs="Arial"/>
                <w:b/>
                <w:bCs/>
              </w:rPr>
            </w:pPr>
            <w:r w:rsidRPr="00E513EA">
              <w:rPr>
                <w:rFonts w:ascii="Arial" w:hAnsi="Arial" w:cs="Arial"/>
                <w:b/>
                <w:bCs/>
              </w:rPr>
              <w:t>ADMIN_CLIENT</w:t>
            </w:r>
          </w:p>
        </w:tc>
        <w:tc>
          <w:tcPr>
            <w:tcW w:w="4414" w:type="dxa"/>
          </w:tcPr>
          <w:p w14:paraId="1F50DAAF" w14:textId="26ACF1EF" w:rsidR="00E513EA" w:rsidRPr="00E513EA" w:rsidRDefault="00E513EA" w:rsidP="00E513EA">
            <w:pPr>
              <w:autoSpaceDE w:val="0"/>
              <w:autoSpaceDN w:val="0"/>
              <w:adjustRightInd w:val="0"/>
              <w:spacing w:after="0" w:line="240" w:lineRule="auto"/>
              <w:jc w:val="center"/>
              <w:rPr>
                <w:rFonts w:ascii="Arial" w:hAnsi="Arial" w:cs="Arial"/>
                <w:b/>
                <w:bCs/>
              </w:rPr>
            </w:pPr>
            <w:r w:rsidRPr="00E513EA">
              <w:rPr>
                <w:rFonts w:ascii="Arial" w:hAnsi="Arial" w:cs="Arial"/>
                <w:b/>
                <w:bCs/>
              </w:rPr>
              <w:t>VISUAL_CLIENT</w:t>
            </w:r>
          </w:p>
        </w:tc>
      </w:tr>
      <w:tr w:rsidR="00E513EA" w14:paraId="4DA0E949" w14:textId="77777777">
        <w:tc>
          <w:tcPr>
            <w:tcW w:w="4414" w:type="dxa"/>
          </w:tcPr>
          <w:p w14:paraId="2E469674" w14:textId="382AF923" w:rsidR="00E513EA" w:rsidRDefault="00E513EA" w:rsidP="007D425D">
            <w:pPr>
              <w:autoSpaceDE w:val="0"/>
              <w:autoSpaceDN w:val="0"/>
              <w:adjustRightInd w:val="0"/>
              <w:spacing w:after="0" w:line="240" w:lineRule="auto"/>
              <w:jc w:val="both"/>
              <w:rPr>
                <w:rFonts w:ascii="Arial" w:hAnsi="Arial" w:cs="Arial"/>
              </w:rPr>
            </w:pPr>
            <w:r w:rsidRPr="00E513EA">
              <w:rPr>
                <w:rFonts w:ascii="Arial" w:hAnsi="Arial" w:cs="Arial"/>
                <w:noProof/>
              </w:rPr>
              <w:drawing>
                <wp:inline distT="0" distB="0" distL="0" distR="0" wp14:anchorId="63A4756D" wp14:editId="20F885B1">
                  <wp:extent cx="2191258" cy="2537460"/>
                  <wp:effectExtent l="0" t="0" r="0" b="0"/>
                  <wp:docPr id="372039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39603" name=""/>
                          <pic:cNvPicPr/>
                        </pic:nvPicPr>
                        <pic:blipFill>
                          <a:blip r:embed="rId12"/>
                          <a:stretch>
                            <a:fillRect/>
                          </a:stretch>
                        </pic:blipFill>
                        <pic:spPr>
                          <a:xfrm>
                            <a:off x="0" y="0"/>
                            <a:ext cx="2201466" cy="2549281"/>
                          </a:xfrm>
                          <a:prstGeom prst="rect">
                            <a:avLst/>
                          </a:prstGeom>
                        </pic:spPr>
                      </pic:pic>
                    </a:graphicData>
                  </a:graphic>
                </wp:inline>
              </w:drawing>
            </w:r>
          </w:p>
        </w:tc>
        <w:tc>
          <w:tcPr>
            <w:tcW w:w="4414" w:type="dxa"/>
          </w:tcPr>
          <w:p w14:paraId="6506B6D5" w14:textId="7D48FFFF" w:rsidR="00E513EA" w:rsidRDefault="00E513EA" w:rsidP="007D425D">
            <w:pPr>
              <w:autoSpaceDE w:val="0"/>
              <w:autoSpaceDN w:val="0"/>
              <w:adjustRightInd w:val="0"/>
              <w:spacing w:after="0" w:line="240" w:lineRule="auto"/>
              <w:jc w:val="both"/>
              <w:rPr>
                <w:rFonts w:ascii="Arial" w:hAnsi="Arial" w:cs="Arial"/>
              </w:rPr>
            </w:pPr>
            <w:r w:rsidRPr="00E513EA">
              <w:rPr>
                <w:rFonts w:ascii="Arial" w:hAnsi="Arial" w:cs="Arial"/>
                <w:noProof/>
              </w:rPr>
              <w:drawing>
                <wp:inline distT="0" distB="0" distL="0" distR="0" wp14:anchorId="7491E7C6" wp14:editId="519554C0">
                  <wp:extent cx="1828800" cy="2516108"/>
                  <wp:effectExtent l="0" t="0" r="0" b="0"/>
                  <wp:docPr id="405417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17420" name=""/>
                          <pic:cNvPicPr/>
                        </pic:nvPicPr>
                        <pic:blipFill>
                          <a:blip r:embed="rId13"/>
                          <a:stretch>
                            <a:fillRect/>
                          </a:stretch>
                        </pic:blipFill>
                        <pic:spPr>
                          <a:xfrm>
                            <a:off x="0" y="0"/>
                            <a:ext cx="1837936" cy="2528678"/>
                          </a:xfrm>
                          <a:prstGeom prst="rect">
                            <a:avLst/>
                          </a:prstGeom>
                        </pic:spPr>
                      </pic:pic>
                    </a:graphicData>
                  </a:graphic>
                </wp:inline>
              </w:drawing>
            </w:r>
          </w:p>
        </w:tc>
      </w:tr>
    </w:tbl>
    <w:p w14:paraId="05B53608" w14:textId="77777777" w:rsidR="00913F8D" w:rsidRDefault="00913F8D" w:rsidP="007D425D">
      <w:pPr>
        <w:autoSpaceDE w:val="0"/>
        <w:autoSpaceDN w:val="0"/>
        <w:adjustRightInd w:val="0"/>
        <w:spacing w:after="0" w:line="240" w:lineRule="auto"/>
        <w:jc w:val="both"/>
        <w:rPr>
          <w:rFonts w:ascii="Arial" w:hAnsi="Arial" w:cs="Arial"/>
        </w:rPr>
      </w:pPr>
    </w:p>
    <w:p w14:paraId="7326997F" w14:textId="6A4E646F" w:rsidR="00CE7B31" w:rsidRPr="00CE7B31" w:rsidRDefault="00CE7B31" w:rsidP="007D425D">
      <w:pPr>
        <w:autoSpaceDE w:val="0"/>
        <w:autoSpaceDN w:val="0"/>
        <w:adjustRightInd w:val="0"/>
        <w:spacing w:after="0" w:line="240" w:lineRule="auto"/>
        <w:jc w:val="both"/>
        <w:rPr>
          <w:rFonts w:ascii="Arial" w:hAnsi="Arial" w:cs="Arial"/>
          <w:b/>
          <w:bCs/>
        </w:rPr>
      </w:pPr>
      <w:r w:rsidRPr="00CE7B31">
        <w:rPr>
          <w:rFonts w:ascii="Arial" w:hAnsi="Arial" w:cs="Arial"/>
          <w:b/>
          <w:bCs/>
        </w:rPr>
        <w:t>Usuario Administrador</w:t>
      </w:r>
    </w:p>
    <w:p w14:paraId="0AF0E8FA" w14:textId="77777777" w:rsidR="00CE7B31" w:rsidRDefault="00CE7B31" w:rsidP="007D425D">
      <w:pPr>
        <w:autoSpaceDE w:val="0"/>
        <w:autoSpaceDN w:val="0"/>
        <w:adjustRightInd w:val="0"/>
        <w:spacing w:after="0" w:line="240" w:lineRule="auto"/>
        <w:jc w:val="both"/>
        <w:rPr>
          <w:rFonts w:ascii="Arial" w:hAnsi="Arial" w:cs="Arial"/>
        </w:rPr>
      </w:pPr>
    </w:p>
    <w:p w14:paraId="4FA53FE4" w14:textId="0892B60A" w:rsidR="00CE7B31" w:rsidRPr="00CE7B31" w:rsidRDefault="00CE7B31" w:rsidP="00CE7B31">
      <w:pPr>
        <w:pStyle w:val="Prrafodelista"/>
        <w:numPr>
          <w:ilvl w:val="0"/>
          <w:numId w:val="29"/>
        </w:numPr>
        <w:autoSpaceDE w:val="0"/>
        <w:autoSpaceDN w:val="0"/>
        <w:adjustRightInd w:val="0"/>
        <w:spacing w:after="0" w:line="240" w:lineRule="auto"/>
        <w:jc w:val="both"/>
        <w:rPr>
          <w:rFonts w:ascii="Arial" w:hAnsi="Arial" w:cs="Arial"/>
          <w:b/>
          <w:bCs/>
        </w:rPr>
      </w:pPr>
      <w:r w:rsidRPr="00CE7B31">
        <w:rPr>
          <w:rFonts w:ascii="Arial" w:hAnsi="Arial" w:cs="Arial"/>
          <w:b/>
          <w:bCs/>
        </w:rPr>
        <w:t>Permite visualizar los módulos de contactos y organizaciones</w:t>
      </w:r>
    </w:p>
    <w:p w14:paraId="6FD2BFC6" w14:textId="33CDE78E" w:rsidR="00CE7B31" w:rsidRDefault="00BC3FD9" w:rsidP="00CE7B31">
      <w:pPr>
        <w:autoSpaceDE w:val="0"/>
        <w:autoSpaceDN w:val="0"/>
        <w:adjustRightInd w:val="0"/>
        <w:spacing w:after="0" w:line="240" w:lineRule="auto"/>
        <w:ind w:left="360"/>
        <w:jc w:val="both"/>
        <w:rPr>
          <w:rFonts w:ascii="Arial" w:hAnsi="Arial" w:cs="Arial"/>
        </w:rPr>
      </w:pPr>
      <w:r>
        <w:rPr>
          <w:rFonts w:ascii="Arial" w:hAnsi="Arial" w:cs="Arial"/>
          <w:noProof/>
        </w:rPr>
        <w:drawing>
          <wp:inline distT="0" distB="0" distL="0" distR="0" wp14:anchorId="4700778A" wp14:editId="4136B309">
            <wp:extent cx="4918773" cy="2446020"/>
            <wp:effectExtent l="0" t="0" r="0" b="0"/>
            <wp:docPr id="50218077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34242" cy="2453713"/>
                    </a:xfrm>
                    <a:prstGeom prst="rect">
                      <a:avLst/>
                    </a:prstGeom>
                    <a:noFill/>
                    <a:ln>
                      <a:noFill/>
                    </a:ln>
                  </pic:spPr>
                </pic:pic>
              </a:graphicData>
            </a:graphic>
          </wp:inline>
        </w:drawing>
      </w:r>
    </w:p>
    <w:p w14:paraId="0B108455" w14:textId="77777777" w:rsidR="00BC3FD9" w:rsidRDefault="00BC3FD9" w:rsidP="00CE7B31">
      <w:pPr>
        <w:autoSpaceDE w:val="0"/>
        <w:autoSpaceDN w:val="0"/>
        <w:adjustRightInd w:val="0"/>
        <w:spacing w:after="0" w:line="240" w:lineRule="auto"/>
        <w:ind w:left="360"/>
        <w:jc w:val="both"/>
        <w:rPr>
          <w:rFonts w:ascii="Arial" w:hAnsi="Arial" w:cs="Arial"/>
        </w:rPr>
      </w:pPr>
    </w:p>
    <w:p w14:paraId="1A0A404F" w14:textId="0D299B9B" w:rsidR="00BC3FD9" w:rsidRPr="00BC3FD9" w:rsidRDefault="00BC3FD9" w:rsidP="00BC3FD9">
      <w:pPr>
        <w:pStyle w:val="Prrafodelista"/>
        <w:numPr>
          <w:ilvl w:val="0"/>
          <w:numId w:val="29"/>
        </w:numPr>
        <w:autoSpaceDE w:val="0"/>
        <w:autoSpaceDN w:val="0"/>
        <w:adjustRightInd w:val="0"/>
        <w:spacing w:after="0" w:line="240" w:lineRule="auto"/>
        <w:jc w:val="both"/>
        <w:rPr>
          <w:rFonts w:ascii="Arial" w:hAnsi="Arial" w:cs="Arial"/>
          <w:b/>
          <w:bCs/>
        </w:rPr>
      </w:pPr>
      <w:r w:rsidRPr="00BC3FD9">
        <w:rPr>
          <w:rFonts w:ascii="Arial" w:hAnsi="Arial" w:cs="Arial"/>
          <w:b/>
          <w:bCs/>
        </w:rPr>
        <w:t>Vista de contactos de la organización</w:t>
      </w:r>
    </w:p>
    <w:p w14:paraId="138AC654" w14:textId="42F39C0F" w:rsidR="00BC3FD9" w:rsidRDefault="00BC3FD9" w:rsidP="00BC3FD9">
      <w:pPr>
        <w:autoSpaceDE w:val="0"/>
        <w:autoSpaceDN w:val="0"/>
        <w:adjustRightInd w:val="0"/>
        <w:spacing w:after="0" w:line="240" w:lineRule="auto"/>
        <w:ind w:left="360"/>
        <w:jc w:val="both"/>
        <w:rPr>
          <w:rFonts w:ascii="Arial" w:hAnsi="Arial" w:cs="Arial"/>
        </w:rPr>
      </w:pPr>
      <w:r>
        <w:rPr>
          <w:rFonts w:ascii="Arial" w:hAnsi="Arial" w:cs="Arial"/>
          <w:noProof/>
        </w:rPr>
        <w:drawing>
          <wp:inline distT="0" distB="0" distL="0" distR="0" wp14:anchorId="5DB01A29" wp14:editId="11C4AD3D">
            <wp:extent cx="4889010" cy="2407920"/>
            <wp:effectExtent l="0" t="0" r="6985" b="0"/>
            <wp:docPr id="182820343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02544" cy="2414586"/>
                    </a:xfrm>
                    <a:prstGeom prst="rect">
                      <a:avLst/>
                    </a:prstGeom>
                    <a:noFill/>
                    <a:ln>
                      <a:noFill/>
                    </a:ln>
                  </pic:spPr>
                </pic:pic>
              </a:graphicData>
            </a:graphic>
          </wp:inline>
        </w:drawing>
      </w:r>
    </w:p>
    <w:p w14:paraId="0ED7D7ED" w14:textId="77777777" w:rsidR="00BC3FD9" w:rsidRDefault="00BC3FD9" w:rsidP="00BC3FD9">
      <w:pPr>
        <w:autoSpaceDE w:val="0"/>
        <w:autoSpaceDN w:val="0"/>
        <w:adjustRightInd w:val="0"/>
        <w:spacing w:after="0" w:line="240" w:lineRule="auto"/>
        <w:ind w:left="360"/>
        <w:jc w:val="both"/>
        <w:rPr>
          <w:rFonts w:ascii="Arial" w:hAnsi="Arial" w:cs="Arial"/>
        </w:rPr>
      </w:pPr>
    </w:p>
    <w:p w14:paraId="37CB7E14" w14:textId="0A0CDA1C" w:rsidR="00BC3FD9" w:rsidRDefault="00BC3FD9" w:rsidP="00BC3FD9">
      <w:pPr>
        <w:pStyle w:val="Prrafodelista"/>
        <w:numPr>
          <w:ilvl w:val="0"/>
          <w:numId w:val="29"/>
        </w:numPr>
        <w:autoSpaceDE w:val="0"/>
        <w:autoSpaceDN w:val="0"/>
        <w:adjustRightInd w:val="0"/>
        <w:spacing w:after="0" w:line="240" w:lineRule="auto"/>
        <w:jc w:val="both"/>
        <w:rPr>
          <w:rFonts w:ascii="Arial" w:hAnsi="Arial" w:cs="Arial"/>
          <w:b/>
          <w:bCs/>
        </w:rPr>
      </w:pPr>
      <w:r w:rsidRPr="00BC3FD9">
        <w:rPr>
          <w:rFonts w:ascii="Arial" w:hAnsi="Arial" w:cs="Arial"/>
          <w:b/>
          <w:bCs/>
        </w:rPr>
        <w:t>Permite la creación de Grupos y Sedes</w:t>
      </w:r>
    </w:p>
    <w:p w14:paraId="400550B3" w14:textId="5508FB14" w:rsidR="00BC3FD9" w:rsidRDefault="00BC3FD9" w:rsidP="00BC3FD9">
      <w:pPr>
        <w:autoSpaceDE w:val="0"/>
        <w:autoSpaceDN w:val="0"/>
        <w:adjustRightInd w:val="0"/>
        <w:spacing w:after="0" w:line="240" w:lineRule="auto"/>
        <w:ind w:left="360"/>
        <w:jc w:val="both"/>
        <w:rPr>
          <w:rFonts w:ascii="Arial" w:hAnsi="Arial" w:cs="Arial"/>
          <w:b/>
          <w:bCs/>
        </w:rPr>
      </w:pPr>
      <w:r>
        <w:rPr>
          <w:rFonts w:ascii="Arial" w:hAnsi="Arial" w:cs="Arial"/>
          <w:b/>
          <w:bCs/>
          <w:noProof/>
        </w:rPr>
        <w:drawing>
          <wp:inline distT="0" distB="0" distL="0" distR="0" wp14:anchorId="487D890D" wp14:editId="71F6526A">
            <wp:extent cx="4853940" cy="2400591"/>
            <wp:effectExtent l="0" t="0" r="3810" b="0"/>
            <wp:docPr id="206696480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81392" cy="2414168"/>
                    </a:xfrm>
                    <a:prstGeom prst="rect">
                      <a:avLst/>
                    </a:prstGeom>
                    <a:noFill/>
                    <a:ln>
                      <a:noFill/>
                    </a:ln>
                  </pic:spPr>
                </pic:pic>
              </a:graphicData>
            </a:graphic>
          </wp:inline>
        </w:drawing>
      </w:r>
    </w:p>
    <w:p w14:paraId="6E9AFBE5" w14:textId="77777777" w:rsidR="00BC3FD9" w:rsidRDefault="00BC3FD9" w:rsidP="00BC3FD9">
      <w:pPr>
        <w:autoSpaceDE w:val="0"/>
        <w:autoSpaceDN w:val="0"/>
        <w:adjustRightInd w:val="0"/>
        <w:spacing w:after="0" w:line="240" w:lineRule="auto"/>
        <w:ind w:left="360"/>
        <w:jc w:val="both"/>
        <w:rPr>
          <w:rFonts w:ascii="Arial" w:hAnsi="Arial" w:cs="Arial"/>
          <w:b/>
          <w:bCs/>
        </w:rPr>
      </w:pPr>
    </w:p>
    <w:p w14:paraId="0B02A053" w14:textId="0FC5E15E" w:rsidR="00BC3FD9" w:rsidRDefault="00BC3FD9" w:rsidP="00BC3FD9">
      <w:pPr>
        <w:pStyle w:val="Prrafodelista"/>
        <w:numPr>
          <w:ilvl w:val="0"/>
          <w:numId w:val="29"/>
        </w:numPr>
        <w:autoSpaceDE w:val="0"/>
        <w:autoSpaceDN w:val="0"/>
        <w:adjustRightInd w:val="0"/>
        <w:spacing w:after="0" w:line="240" w:lineRule="auto"/>
        <w:jc w:val="both"/>
        <w:rPr>
          <w:rFonts w:ascii="Arial" w:hAnsi="Arial" w:cs="Arial"/>
          <w:b/>
          <w:bCs/>
        </w:rPr>
      </w:pPr>
      <w:r w:rsidRPr="00BC3FD9">
        <w:rPr>
          <w:rFonts w:ascii="Arial" w:hAnsi="Arial" w:cs="Arial"/>
          <w:b/>
          <w:bCs/>
        </w:rPr>
        <w:lastRenderedPageBreak/>
        <w:t>Acceso al módulo de Documentos</w:t>
      </w:r>
    </w:p>
    <w:p w14:paraId="14E50188" w14:textId="375EF284" w:rsidR="00BC3FD9" w:rsidRDefault="00BC3FD9" w:rsidP="00BC3FD9">
      <w:pPr>
        <w:autoSpaceDE w:val="0"/>
        <w:autoSpaceDN w:val="0"/>
        <w:adjustRightInd w:val="0"/>
        <w:spacing w:after="0" w:line="240" w:lineRule="auto"/>
        <w:ind w:left="360"/>
        <w:jc w:val="both"/>
        <w:rPr>
          <w:rFonts w:ascii="Arial" w:hAnsi="Arial" w:cs="Arial"/>
          <w:b/>
          <w:bCs/>
          <w:noProof/>
        </w:rPr>
      </w:pPr>
      <w:r>
        <w:rPr>
          <w:rFonts w:ascii="Arial" w:hAnsi="Arial" w:cs="Arial"/>
          <w:b/>
          <w:bCs/>
          <w:noProof/>
        </w:rPr>
        <w:drawing>
          <wp:inline distT="0" distB="0" distL="0" distR="0" wp14:anchorId="3859BAAB" wp14:editId="1F9D55EE">
            <wp:extent cx="5116632" cy="2537460"/>
            <wp:effectExtent l="0" t="0" r="8255" b="0"/>
            <wp:docPr id="179979891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31928" cy="2545046"/>
                    </a:xfrm>
                    <a:prstGeom prst="rect">
                      <a:avLst/>
                    </a:prstGeom>
                    <a:noFill/>
                    <a:ln>
                      <a:noFill/>
                    </a:ln>
                  </pic:spPr>
                </pic:pic>
              </a:graphicData>
            </a:graphic>
          </wp:inline>
        </w:drawing>
      </w:r>
    </w:p>
    <w:p w14:paraId="5DB3ECA0" w14:textId="77777777" w:rsidR="00BC3FD9" w:rsidRDefault="00BC3FD9" w:rsidP="00BC3FD9">
      <w:pPr>
        <w:autoSpaceDE w:val="0"/>
        <w:autoSpaceDN w:val="0"/>
        <w:adjustRightInd w:val="0"/>
        <w:spacing w:after="0" w:line="240" w:lineRule="auto"/>
        <w:ind w:left="360"/>
        <w:jc w:val="both"/>
        <w:rPr>
          <w:rFonts w:ascii="Arial" w:hAnsi="Arial" w:cs="Arial"/>
          <w:b/>
          <w:bCs/>
          <w:noProof/>
        </w:rPr>
      </w:pPr>
    </w:p>
    <w:p w14:paraId="5D10C28E" w14:textId="36BAD742" w:rsidR="00BC3FD9" w:rsidRDefault="00BC3FD9" w:rsidP="00BC3FD9">
      <w:pPr>
        <w:pStyle w:val="Prrafodelista"/>
        <w:numPr>
          <w:ilvl w:val="0"/>
          <w:numId w:val="29"/>
        </w:numPr>
        <w:autoSpaceDE w:val="0"/>
        <w:autoSpaceDN w:val="0"/>
        <w:adjustRightInd w:val="0"/>
        <w:spacing w:after="0" w:line="240" w:lineRule="auto"/>
        <w:jc w:val="both"/>
        <w:rPr>
          <w:rFonts w:ascii="Arial" w:hAnsi="Arial" w:cs="Arial"/>
          <w:b/>
          <w:bCs/>
          <w:noProof/>
        </w:rPr>
      </w:pPr>
      <w:r w:rsidRPr="00BC3FD9">
        <w:rPr>
          <w:rFonts w:ascii="Arial" w:hAnsi="Arial" w:cs="Arial"/>
          <w:b/>
          <w:bCs/>
          <w:noProof/>
        </w:rPr>
        <w:t>Permite agregar archivos</w:t>
      </w:r>
    </w:p>
    <w:p w14:paraId="07302B6E" w14:textId="42438105" w:rsidR="00BC3FD9" w:rsidRPr="00BC3FD9" w:rsidRDefault="008E4C1D" w:rsidP="00BC3FD9">
      <w:pPr>
        <w:autoSpaceDE w:val="0"/>
        <w:autoSpaceDN w:val="0"/>
        <w:adjustRightInd w:val="0"/>
        <w:spacing w:after="0" w:line="240" w:lineRule="auto"/>
        <w:ind w:left="360"/>
        <w:jc w:val="both"/>
        <w:rPr>
          <w:rFonts w:ascii="Arial" w:hAnsi="Arial" w:cs="Arial"/>
          <w:b/>
          <w:bCs/>
          <w:noProof/>
        </w:rPr>
      </w:pPr>
      <w:r>
        <w:rPr>
          <w:rFonts w:ascii="Arial" w:hAnsi="Arial" w:cs="Arial"/>
          <w:b/>
          <w:bCs/>
          <w:noProof/>
        </w:rPr>
        <w:drawing>
          <wp:inline distT="0" distB="0" distL="0" distR="0" wp14:anchorId="54FA495E" wp14:editId="7A300784">
            <wp:extent cx="5113020" cy="2507881"/>
            <wp:effectExtent l="0" t="0" r="0" b="6985"/>
            <wp:docPr id="20778153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2627" cy="2517498"/>
                    </a:xfrm>
                    <a:prstGeom prst="rect">
                      <a:avLst/>
                    </a:prstGeom>
                    <a:noFill/>
                    <a:ln>
                      <a:noFill/>
                    </a:ln>
                  </pic:spPr>
                </pic:pic>
              </a:graphicData>
            </a:graphic>
          </wp:inline>
        </w:drawing>
      </w:r>
    </w:p>
    <w:p w14:paraId="493C8B76" w14:textId="77777777" w:rsidR="00CE7B31" w:rsidRPr="00CE7B31" w:rsidRDefault="00CE7B31" w:rsidP="00CE7B31">
      <w:pPr>
        <w:autoSpaceDE w:val="0"/>
        <w:autoSpaceDN w:val="0"/>
        <w:adjustRightInd w:val="0"/>
        <w:spacing w:after="0" w:line="240" w:lineRule="auto"/>
        <w:ind w:left="360"/>
        <w:jc w:val="both"/>
        <w:rPr>
          <w:rFonts w:ascii="Arial" w:hAnsi="Arial" w:cs="Arial"/>
        </w:rPr>
      </w:pPr>
    </w:p>
    <w:p w14:paraId="30583563" w14:textId="258CF329" w:rsidR="008E4C1D" w:rsidRDefault="008E4C1D" w:rsidP="00E513EA">
      <w:pPr>
        <w:autoSpaceDE w:val="0"/>
        <w:autoSpaceDN w:val="0"/>
        <w:adjustRightInd w:val="0"/>
        <w:spacing w:after="0" w:line="240" w:lineRule="auto"/>
        <w:rPr>
          <w:rFonts w:ascii="Arial" w:hAnsi="Arial" w:cs="Arial"/>
          <w:b/>
          <w:bCs/>
        </w:rPr>
      </w:pPr>
      <w:r w:rsidRPr="008E4C1D">
        <w:rPr>
          <w:rFonts w:ascii="Arial" w:hAnsi="Arial" w:cs="Arial"/>
          <w:b/>
          <w:bCs/>
        </w:rPr>
        <w:t>Usuario cliente:</w:t>
      </w:r>
    </w:p>
    <w:p w14:paraId="1C1725F6" w14:textId="2334CD10" w:rsidR="008E4C1D" w:rsidRPr="008E4C1D" w:rsidRDefault="008E4C1D" w:rsidP="008E4C1D">
      <w:pPr>
        <w:pStyle w:val="Prrafodelista"/>
        <w:numPr>
          <w:ilvl w:val="0"/>
          <w:numId w:val="30"/>
        </w:numPr>
        <w:autoSpaceDE w:val="0"/>
        <w:autoSpaceDN w:val="0"/>
        <w:adjustRightInd w:val="0"/>
        <w:spacing w:after="0" w:line="240" w:lineRule="auto"/>
        <w:rPr>
          <w:rFonts w:ascii="Arial" w:hAnsi="Arial" w:cs="Arial"/>
          <w:b/>
          <w:bCs/>
        </w:rPr>
      </w:pPr>
      <w:r w:rsidRPr="008E4C1D">
        <w:rPr>
          <w:rFonts w:ascii="Arial" w:hAnsi="Arial" w:cs="Arial"/>
          <w:b/>
          <w:bCs/>
        </w:rPr>
        <w:t>No cuenta con acceso al módulo de Organización y contactos</w:t>
      </w:r>
    </w:p>
    <w:p w14:paraId="08C89B97" w14:textId="30D0A7B1" w:rsidR="008E4C1D" w:rsidRDefault="008E4C1D" w:rsidP="00E513EA">
      <w:pPr>
        <w:autoSpaceDE w:val="0"/>
        <w:autoSpaceDN w:val="0"/>
        <w:adjustRightInd w:val="0"/>
        <w:spacing w:after="0" w:line="240" w:lineRule="auto"/>
        <w:rPr>
          <w:rFonts w:ascii="Arial" w:hAnsi="Arial" w:cs="Arial"/>
          <w:b/>
          <w:bCs/>
        </w:rPr>
      </w:pPr>
      <w:r>
        <w:rPr>
          <w:rFonts w:ascii="Arial" w:hAnsi="Arial" w:cs="Arial"/>
          <w:b/>
          <w:bCs/>
          <w:noProof/>
        </w:rPr>
        <w:drawing>
          <wp:inline distT="0" distB="0" distL="0" distR="0" wp14:anchorId="43C7F28B" wp14:editId="08F355D2">
            <wp:extent cx="5351780" cy="2621280"/>
            <wp:effectExtent l="0" t="0" r="1270" b="7620"/>
            <wp:docPr id="186064242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53928" cy="2622332"/>
                    </a:xfrm>
                    <a:prstGeom prst="rect">
                      <a:avLst/>
                    </a:prstGeom>
                    <a:noFill/>
                    <a:ln>
                      <a:noFill/>
                    </a:ln>
                  </pic:spPr>
                </pic:pic>
              </a:graphicData>
            </a:graphic>
          </wp:inline>
        </w:drawing>
      </w:r>
    </w:p>
    <w:p w14:paraId="51254C09" w14:textId="77777777" w:rsidR="008E4C1D" w:rsidRDefault="008E4C1D" w:rsidP="00E513EA">
      <w:pPr>
        <w:autoSpaceDE w:val="0"/>
        <w:autoSpaceDN w:val="0"/>
        <w:adjustRightInd w:val="0"/>
        <w:spacing w:after="0" w:line="240" w:lineRule="auto"/>
        <w:rPr>
          <w:rFonts w:ascii="Arial" w:hAnsi="Arial" w:cs="Arial"/>
          <w:b/>
          <w:bCs/>
        </w:rPr>
      </w:pPr>
    </w:p>
    <w:p w14:paraId="164A9FF6" w14:textId="389F31A0" w:rsidR="008E4C1D" w:rsidRDefault="008E4C1D" w:rsidP="008E4C1D">
      <w:pPr>
        <w:pStyle w:val="Prrafodelista"/>
        <w:numPr>
          <w:ilvl w:val="0"/>
          <w:numId w:val="30"/>
        </w:numPr>
        <w:autoSpaceDE w:val="0"/>
        <w:autoSpaceDN w:val="0"/>
        <w:adjustRightInd w:val="0"/>
        <w:spacing w:after="0" w:line="240" w:lineRule="auto"/>
        <w:rPr>
          <w:rFonts w:ascii="Arial" w:hAnsi="Arial" w:cs="Arial"/>
          <w:b/>
          <w:bCs/>
        </w:rPr>
      </w:pPr>
      <w:r w:rsidRPr="008E4C1D">
        <w:rPr>
          <w:rFonts w:ascii="Arial" w:hAnsi="Arial" w:cs="Arial"/>
          <w:b/>
          <w:bCs/>
        </w:rPr>
        <w:t>Sólo es posible la visualización del grupo en el que se encuentra configurado</w:t>
      </w:r>
    </w:p>
    <w:p w14:paraId="071EC9EA" w14:textId="65999859" w:rsidR="008E4C1D" w:rsidRDefault="008E4C1D" w:rsidP="008E4C1D">
      <w:pPr>
        <w:autoSpaceDE w:val="0"/>
        <w:autoSpaceDN w:val="0"/>
        <w:adjustRightInd w:val="0"/>
        <w:spacing w:after="0" w:line="240" w:lineRule="auto"/>
        <w:rPr>
          <w:rFonts w:ascii="Arial" w:hAnsi="Arial" w:cs="Arial"/>
          <w:b/>
          <w:bCs/>
        </w:rPr>
      </w:pPr>
      <w:r>
        <w:rPr>
          <w:rFonts w:ascii="Arial" w:hAnsi="Arial" w:cs="Arial"/>
          <w:b/>
          <w:bCs/>
          <w:noProof/>
        </w:rPr>
        <w:drawing>
          <wp:inline distT="0" distB="0" distL="0" distR="0" wp14:anchorId="15385E16" wp14:editId="06B92CAB">
            <wp:extent cx="5044440" cy="2439974"/>
            <wp:effectExtent l="0" t="0" r="3810" b="0"/>
            <wp:docPr id="130720179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054" cy="2444141"/>
                    </a:xfrm>
                    <a:prstGeom prst="rect">
                      <a:avLst/>
                    </a:prstGeom>
                    <a:noFill/>
                    <a:ln>
                      <a:noFill/>
                    </a:ln>
                  </pic:spPr>
                </pic:pic>
              </a:graphicData>
            </a:graphic>
          </wp:inline>
        </w:drawing>
      </w:r>
    </w:p>
    <w:p w14:paraId="2795C286" w14:textId="77777777" w:rsidR="008E4C1D" w:rsidRDefault="008E4C1D" w:rsidP="008E4C1D">
      <w:pPr>
        <w:autoSpaceDE w:val="0"/>
        <w:autoSpaceDN w:val="0"/>
        <w:adjustRightInd w:val="0"/>
        <w:spacing w:after="0" w:line="240" w:lineRule="auto"/>
        <w:rPr>
          <w:rFonts w:ascii="Arial" w:hAnsi="Arial" w:cs="Arial"/>
          <w:b/>
          <w:bCs/>
        </w:rPr>
      </w:pPr>
    </w:p>
    <w:p w14:paraId="40BC1CC3" w14:textId="6E49FD7E" w:rsidR="008E4C1D" w:rsidRDefault="008E4C1D" w:rsidP="008E4C1D">
      <w:pPr>
        <w:pStyle w:val="Prrafodelista"/>
        <w:numPr>
          <w:ilvl w:val="0"/>
          <w:numId w:val="30"/>
        </w:numPr>
        <w:autoSpaceDE w:val="0"/>
        <w:autoSpaceDN w:val="0"/>
        <w:adjustRightInd w:val="0"/>
        <w:spacing w:after="0" w:line="240" w:lineRule="auto"/>
        <w:rPr>
          <w:rFonts w:ascii="Arial" w:hAnsi="Arial" w:cs="Arial"/>
          <w:b/>
          <w:bCs/>
        </w:rPr>
      </w:pPr>
      <w:r w:rsidRPr="008E4C1D">
        <w:rPr>
          <w:rFonts w:ascii="Arial" w:hAnsi="Arial" w:cs="Arial"/>
          <w:b/>
          <w:bCs/>
        </w:rPr>
        <w:t>No es posible agregar archivos</w:t>
      </w:r>
    </w:p>
    <w:p w14:paraId="692B832F" w14:textId="2197771C" w:rsidR="008E4C1D" w:rsidRPr="008E4C1D" w:rsidRDefault="008E4C1D" w:rsidP="008E4C1D">
      <w:pPr>
        <w:autoSpaceDE w:val="0"/>
        <w:autoSpaceDN w:val="0"/>
        <w:adjustRightInd w:val="0"/>
        <w:spacing w:after="0" w:line="240" w:lineRule="auto"/>
        <w:rPr>
          <w:rFonts w:ascii="Arial" w:hAnsi="Arial" w:cs="Arial"/>
          <w:b/>
          <w:bCs/>
        </w:rPr>
      </w:pPr>
      <w:r>
        <w:rPr>
          <w:rFonts w:ascii="Arial" w:hAnsi="Arial" w:cs="Arial"/>
          <w:b/>
          <w:bCs/>
          <w:noProof/>
        </w:rPr>
        <w:drawing>
          <wp:inline distT="0" distB="0" distL="0" distR="0" wp14:anchorId="50E18E74" wp14:editId="63531E2A">
            <wp:extent cx="5067300" cy="2464801"/>
            <wp:effectExtent l="0" t="0" r="0" b="0"/>
            <wp:docPr id="212649928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78130" cy="2470069"/>
                    </a:xfrm>
                    <a:prstGeom prst="rect">
                      <a:avLst/>
                    </a:prstGeom>
                    <a:noFill/>
                    <a:ln>
                      <a:noFill/>
                    </a:ln>
                  </pic:spPr>
                </pic:pic>
              </a:graphicData>
            </a:graphic>
          </wp:inline>
        </w:drawing>
      </w:r>
    </w:p>
    <w:p w14:paraId="68EC3D96" w14:textId="77777777" w:rsidR="008E4C1D" w:rsidRDefault="008E4C1D" w:rsidP="00E513EA">
      <w:pPr>
        <w:autoSpaceDE w:val="0"/>
        <w:autoSpaceDN w:val="0"/>
        <w:adjustRightInd w:val="0"/>
        <w:spacing w:after="0" w:line="240" w:lineRule="auto"/>
        <w:rPr>
          <w:rFonts w:ascii="Arial" w:hAnsi="Arial" w:cs="Arial"/>
          <w:b/>
          <w:bCs/>
        </w:rPr>
      </w:pPr>
    </w:p>
    <w:p w14:paraId="06D2CB48" w14:textId="33FE944A" w:rsidR="00E513EA" w:rsidRPr="008E4C1D" w:rsidRDefault="00E513EA" w:rsidP="00E513EA">
      <w:pPr>
        <w:autoSpaceDE w:val="0"/>
        <w:autoSpaceDN w:val="0"/>
        <w:adjustRightInd w:val="0"/>
        <w:spacing w:after="0" w:line="240" w:lineRule="auto"/>
        <w:rPr>
          <w:rFonts w:ascii="Arial" w:hAnsi="Arial" w:cs="Arial"/>
          <w:b/>
          <w:bCs/>
        </w:rPr>
      </w:pPr>
      <w:r w:rsidRPr="00E513EA">
        <w:rPr>
          <w:rFonts w:ascii="Arial" w:hAnsi="Arial" w:cs="Arial"/>
          <w:b/>
          <w:bCs/>
        </w:rPr>
        <w:t>Seguridad</w:t>
      </w:r>
    </w:p>
    <w:p w14:paraId="3BC223D3" w14:textId="06EC22C7" w:rsidR="00E513EA" w:rsidRDefault="00E513EA" w:rsidP="00E513EA">
      <w:pPr>
        <w:autoSpaceDE w:val="0"/>
        <w:autoSpaceDN w:val="0"/>
        <w:adjustRightInd w:val="0"/>
        <w:spacing w:after="0" w:line="240" w:lineRule="auto"/>
        <w:rPr>
          <w:rFonts w:ascii="Arial" w:hAnsi="Arial" w:cs="Arial"/>
        </w:rPr>
      </w:pPr>
      <w:r w:rsidRPr="00E513EA">
        <w:rPr>
          <w:rFonts w:ascii="Arial" w:hAnsi="Arial" w:cs="Arial"/>
        </w:rPr>
        <w:t xml:space="preserve">El esquema de monitoreo de variables que utiliza </w:t>
      </w:r>
      <w:proofErr w:type="spellStart"/>
      <w:r w:rsidRPr="00E513EA">
        <w:rPr>
          <w:rFonts w:ascii="Arial" w:hAnsi="Arial" w:cs="Arial"/>
        </w:rPr>
        <w:t>Netux</w:t>
      </w:r>
      <w:proofErr w:type="spellEnd"/>
      <w:r w:rsidRPr="00E513EA">
        <w:rPr>
          <w:rFonts w:ascii="Arial" w:hAnsi="Arial" w:cs="Arial"/>
        </w:rPr>
        <w:t xml:space="preserve"> S.A.S, posee una arquitectura de red, en donde la información se transmite y se almacena en la nube, a continuación, se muestra una figura que describe la forma transmisión y almacenamiento.</w:t>
      </w:r>
    </w:p>
    <w:p w14:paraId="5FD561EF" w14:textId="7B8CF09A" w:rsidR="00E513EA" w:rsidRDefault="00E513EA" w:rsidP="00E513EA">
      <w:pPr>
        <w:autoSpaceDE w:val="0"/>
        <w:autoSpaceDN w:val="0"/>
        <w:adjustRightInd w:val="0"/>
        <w:spacing w:after="0" w:line="240" w:lineRule="auto"/>
        <w:jc w:val="center"/>
        <w:rPr>
          <w:rFonts w:ascii="Arial" w:hAnsi="Arial" w:cs="Arial"/>
        </w:rPr>
      </w:pPr>
      <w:r>
        <w:rPr>
          <w:rFonts w:ascii="Century Gothic" w:hAnsi="Century Gothic" w:cs="Arial"/>
          <w:noProof/>
          <w:lang w:val="en-US"/>
        </w:rPr>
        <w:drawing>
          <wp:inline distT="0" distB="0" distL="0" distR="0" wp14:anchorId="68F72ECA" wp14:editId="475E2BA7">
            <wp:extent cx="2628836" cy="2331720"/>
            <wp:effectExtent l="0" t="0" r="635" b="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663690" cy="2362634"/>
                    </a:xfrm>
                    <a:prstGeom prst="rect">
                      <a:avLst/>
                    </a:prstGeom>
                  </pic:spPr>
                </pic:pic>
              </a:graphicData>
            </a:graphic>
          </wp:inline>
        </w:drawing>
      </w:r>
    </w:p>
    <w:p w14:paraId="556D8C88" w14:textId="77777777" w:rsidR="00E513EA" w:rsidRDefault="00E513EA" w:rsidP="00E513EA">
      <w:pPr>
        <w:autoSpaceDE w:val="0"/>
        <w:autoSpaceDN w:val="0"/>
        <w:adjustRightInd w:val="0"/>
        <w:spacing w:after="0" w:line="240" w:lineRule="auto"/>
        <w:jc w:val="both"/>
        <w:rPr>
          <w:rFonts w:ascii="Arial" w:hAnsi="Arial" w:cs="Arial"/>
        </w:rPr>
      </w:pPr>
      <w:r w:rsidRPr="00E513EA">
        <w:rPr>
          <w:rFonts w:ascii="Arial" w:hAnsi="Arial" w:cs="Arial"/>
        </w:rPr>
        <w:lastRenderedPageBreak/>
        <w:t>Con la finalidad de brindar a los clientes la seguridad y tranquilidad de que sus datos están protegidos, se mencionan a continuación los protocolos de seguridad que cumple la plataforma:</w:t>
      </w:r>
    </w:p>
    <w:p w14:paraId="4DA56DE9" w14:textId="31CD0F3A" w:rsidR="00E513EA" w:rsidRPr="00E3637F" w:rsidRDefault="00E513EA" w:rsidP="00E3637F">
      <w:pPr>
        <w:pStyle w:val="Prrafodelista"/>
        <w:numPr>
          <w:ilvl w:val="0"/>
          <w:numId w:val="18"/>
        </w:numPr>
        <w:autoSpaceDE w:val="0"/>
        <w:autoSpaceDN w:val="0"/>
        <w:adjustRightInd w:val="0"/>
        <w:spacing w:after="0" w:line="240" w:lineRule="auto"/>
        <w:jc w:val="both"/>
        <w:rPr>
          <w:rFonts w:ascii="Arial" w:hAnsi="Arial" w:cs="Arial"/>
        </w:rPr>
      </w:pPr>
      <w:r w:rsidRPr="00E3637F">
        <w:rPr>
          <w:rFonts w:ascii="Arial" w:hAnsi="Arial" w:cs="Arial"/>
        </w:rPr>
        <w:t>SSL</w:t>
      </w:r>
    </w:p>
    <w:p w14:paraId="7DDED05D" w14:textId="22CE04A8" w:rsidR="00E513EA" w:rsidRPr="00E3637F" w:rsidRDefault="00E513EA" w:rsidP="00E3637F">
      <w:pPr>
        <w:pStyle w:val="Prrafodelista"/>
        <w:numPr>
          <w:ilvl w:val="0"/>
          <w:numId w:val="18"/>
        </w:numPr>
        <w:autoSpaceDE w:val="0"/>
        <w:autoSpaceDN w:val="0"/>
        <w:adjustRightInd w:val="0"/>
        <w:spacing w:after="0" w:line="240" w:lineRule="auto"/>
        <w:jc w:val="both"/>
        <w:rPr>
          <w:rFonts w:ascii="Arial" w:hAnsi="Arial" w:cs="Arial"/>
        </w:rPr>
      </w:pPr>
      <w:r w:rsidRPr="00E3637F">
        <w:rPr>
          <w:rFonts w:ascii="Arial" w:hAnsi="Arial" w:cs="Arial"/>
        </w:rPr>
        <w:t xml:space="preserve">HTTPS </w:t>
      </w:r>
    </w:p>
    <w:p w14:paraId="743C5E01" w14:textId="0EA6D885" w:rsidR="00E513EA" w:rsidRDefault="00E513EA" w:rsidP="00E3637F">
      <w:pPr>
        <w:pStyle w:val="Prrafodelista"/>
        <w:numPr>
          <w:ilvl w:val="0"/>
          <w:numId w:val="18"/>
        </w:numPr>
        <w:autoSpaceDE w:val="0"/>
        <w:autoSpaceDN w:val="0"/>
        <w:adjustRightInd w:val="0"/>
        <w:spacing w:after="0" w:line="240" w:lineRule="auto"/>
        <w:jc w:val="both"/>
        <w:rPr>
          <w:rFonts w:ascii="Arial" w:hAnsi="Arial" w:cs="Arial"/>
        </w:rPr>
      </w:pPr>
      <w:r w:rsidRPr="00E3637F">
        <w:rPr>
          <w:rFonts w:ascii="Arial" w:hAnsi="Arial" w:cs="Arial"/>
        </w:rPr>
        <w:t xml:space="preserve">AES_256_CBC </w:t>
      </w:r>
    </w:p>
    <w:p w14:paraId="164863CA" w14:textId="77777777" w:rsidR="00E3637F" w:rsidRPr="00E3637F" w:rsidRDefault="00E3637F" w:rsidP="00E3637F">
      <w:pPr>
        <w:autoSpaceDE w:val="0"/>
        <w:autoSpaceDN w:val="0"/>
        <w:adjustRightInd w:val="0"/>
        <w:spacing w:after="0" w:line="240" w:lineRule="auto"/>
        <w:jc w:val="both"/>
        <w:rPr>
          <w:rFonts w:ascii="Arial" w:hAnsi="Arial" w:cs="Arial"/>
        </w:rPr>
      </w:pPr>
    </w:p>
    <w:p w14:paraId="464052D3" w14:textId="77777777" w:rsidR="00E513EA" w:rsidRDefault="00E513EA" w:rsidP="00E513EA">
      <w:pPr>
        <w:autoSpaceDE w:val="0"/>
        <w:autoSpaceDN w:val="0"/>
        <w:adjustRightInd w:val="0"/>
        <w:spacing w:after="0" w:line="240" w:lineRule="auto"/>
        <w:jc w:val="both"/>
        <w:rPr>
          <w:rFonts w:ascii="Arial" w:hAnsi="Arial" w:cs="Arial"/>
        </w:rPr>
      </w:pPr>
      <w:r w:rsidRPr="00E513EA">
        <w:rPr>
          <w:rFonts w:ascii="Arial" w:hAnsi="Arial" w:cs="Arial"/>
        </w:rPr>
        <w:t>Estos certificados fueron expedidos por la compañía norte americana STARFIELD SSL CERTIFICATES.</w:t>
      </w:r>
      <w:r>
        <w:rPr>
          <w:rFonts w:ascii="Arial" w:hAnsi="Arial" w:cs="Arial"/>
        </w:rPr>
        <w:t xml:space="preserve"> </w:t>
      </w:r>
      <w:r w:rsidRPr="00E513EA">
        <w:rPr>
          <w:rFonts w:ascii="Arial" w:hAnsi="Arial" w:cs="Arial"/>
        </w:rPr>
        <w:t xml:space="preserve">http://www.starfieldtech.com/. Esto garantiza que la información que se transmita hacia la plataforma esta encriptada y no sea susceptible de ataques de </w:t>
      </w:r>
      <w:proofErr w:type="spellStart"/>
      <w:r w:rsidRPr="00E513EA">
        <w:rPr>
          <w:rFonts w:ascii="Arial" w:hAnsi="Arial" w:cs="Arial"/>
        </w:rPr>
        <w:t>eavesdropping</w:t>
      </w:r>
      <w:proofErr w:type="spellEnd"/>
      <w:r w:rsidRPr="00E513EA">
        <w:rPr>
          <w:rFonts w:ascii="Arial" w:hAnsi="Arial" w:cs="Arial"/>
        </w:rPr>
        <w:t xml:space="preserve"> </w:t>
      </w:r>
      <w:proofErr w:type="spellStart"/>
      <w:r w:rsidRPr="00E513EA">
        <w:rPr>
          <w:rFonts w:ascii="Arial" w:hAnsi="Arial" w:cs="Arial"/>
        </w:rPr>
        <w:t>ó</w:t>
      </w:r>
      <w:proofErr w:type="spellEnd"/>
      <w:r w:rsidRPr="00E513EA">
        <w:rPr>
          <w:rFonts w:ascii="Arial" w:hAnsi="Arial" w:cs="Arial"/>
        </w:rPr>
        <w:t xml:space="preserve"> </w:t>
      </w:r>
      <w:proofErr w:type="spellStart"/>
      <w:r w:rsidRPr="00E513EA">
        <w:rPr>
          <w:rFonts w:ascii="Arial" w:hAnsi="Arial" w:cs="Arial"/>
        </w:rPr>
        <w:t>sniffer</w:t>
      </w:r>
      <w:proofErr w:type="spellEnd"/>
      <w:r w:rsidRPr="00E513EA">
        <w:rPr>
          <w:rFonts w:ascii="Arial" w:hAnsi="Arial" w:cs="Arial"/>
        </w:rPr>
        <w:t xml:space="preserve"> de red. </w:t>
      </w:r>
    </w:p>
    <w:p w14:paraId="68581F7A" w14:textId="77777777" w:rsidR="00E513EA" w:rsidRDefault="00E513EA" w:rsidP="00E513EA">
      <w:pPr>
        <w:autoSpaceDE w:val="0"/>
        <w:autoSpaceDN w:val="0"/>
        <w:adjustRightInd w:val="0"/>
        <w:spacing w:after="0" w:line="240" w:lineRule="auto"/>
        <w:jc w:val="both"/>
        <w:rPr>
          <w:rFonts w:ascii="Arial" w:hAnsi="Arial" w:cs="Arial"/>
        </w:rPr>
      </w:pPr>
    </w:p>
    <w:p w14:paraId="1992A80F" w14:textId="77777777" w:rsidR="00E3637F" w:rsidRDefault="00E513EA" w:rsidP="00E513EA">
      <w:pPr>
        <w:autoSpaceDE w:val="0"/>
        <w:autoSpaceDN w:val="0"/>
        <w:adjustRightInd w:val="0"/>
        <w:spacing w:after="0" w:line="240" w:lineRule="auto"/>
        <w:jc w:val="both"/>
        <w:rPr>
          <w:rFonts w:ascii="Arial" w:hAnsi="Arial" w:cs="Arial"/>
        </w:rPr>
      </w:pPr>
      <w:r w:rsidRPr="00E513EA">
        <w:rPr>
          <w:rFonts w:ascii="Arial" w:hAnsi="Arial" w:cs="Arial"/>
        </w:rPr>
        <w:t xml:space="preserve">HTTPS </w:t>
      </w:r>
      <w:proofErr w:type="spellStart"/>
      <w:r w:rsidRPr="00E513EA">
        <w:rPr>
          <w:rFonts w:ascii="Arial" w:hAnsi="Arial" w:cs="Arial"/>
        </w:rPr>
        <w:t>Hypertext</w:t>
      </w:r>
      <w:proofErr w:type="spellEnd"/>
      <w:r w:rsidRPr="00E513EA">
        <w:rPr>
          <w:rFonts w:ascii="Arial" w:hAnsi="Arial" w:cs="Arial"/>
        </w:rPr>
        <w:t xml:space="preserve"> Transfer </w:t>
      </w:r>
      <w:proofErr w:type="spellStart"/>
      <w:r w:rsidRPr="00E513EA">
        <w:rPr>
          <w:rFonts w:ascii="Arial" w:hAnsi="Arial" w:cs="Arial"/>
        </w:rPr>
        <w:t>Protocol</w:t>
      </w:r>
      <w:proofErr w:type="spellEnd"/>
      <w:r w:rsidRPr="00E513EA">
        <w:rPr>
          <w:rFonts w:ascii="Arial" w:hAnsi="Arial" w:cs="Arial"/>
        </w:rPr>
        <w:t xml:space="preserve"> </w:t>
      </w:r>
      <w:proofErr w:type="spellStart"/>
      <w:r w:rsidRPr="00E513EA">
        <w:rPr>
          <w:rFonts w:ascii="Arial" w:hAnsi="Arial" w:cs="Arial"/>
        </w:rPr>
        <w:t>Secure</w:t>
      </w:r>
      <w:proofErr w:type="spellEnd"/>
      <w:r w:rsidRPr="00E513EA">
        <w:rPr>
          <w:rFonts w:ascii="Arial" w:hAnsi="Arial" w:cs="Arial"/>
        </w:rPr>
        <w:t xml:space="preserve"> (en español: Protocolo seguro de transferencia de hipertexto), más conocido por sus siglas HTTPS, es un protocolo de red basado en el protocolo HTTP, destinado a la transferencia segura de datos de hipertexto, es decir, es la versión segura de HTTP. Es utilizado principalmente por entidades bancarias, tiendas en línea, y cualquier tipo de servicio que requiera el envío de datos personales o contraseñas.</w:t>
      </w:r>
      <w:r>
        <w:rPr>
          <w:rFonts w:ascii="Arial" w:hAnsi="Arial" w:cs="Arial"/>
        </w:rPr>
        <w:t xml:space="preserve"> </w:t>
      </w:r>
    </w:p>
    <w:p w14:paraId="5AEBB9EE" w14:textId="77777777" w:rsidR="00E3637F" w:rsidRDefault="00E3637F" w:rsidP="00E513EA">
      <w:pPr>
        <w:autoSpaceDE w:val="0"/>
        <w:autoSpaceDN w:val="0"/>
        <w:adjustRightInd w:val="0"/>
        <w:spacing w:after="0" w:line="240" w:lineRule="auto"/>
        <w:jc w:val="both"/>
        <w:rPr>
          <w:rFonts w:ascii="Arial" w:hAnsi="Arial" w:cs="Arial"/>
        </w:rPr>
      </w:pPr>
    </w:p>
    <w:p w14:paraId="23D0CFED" w14:textId="1CC589AC" w:rsidR="00E3637F" w:rsidRDefault="00E513EA" w:rsidP="00E513EA">
      <w:pPr>
        <w:autoSpaceDE w:val="0"/>
        <w:autoSpaceDN w:val="0"/>
        <w:adjustRightInd w:val="0"/>
        <w:spacing w:after="0" w:line="240" w:lineRule="auto"/>
        <w:jc w:val="both"/>
        <w:rPr>
          <w:rFonts w:ascii="Arial" w:hAnsi="Arial" w:cs="Arial"/>
        </w:rPr>
      </w:pPr>
      <w:r w:rsidRPr="00E513EA">
        <w:rPr>
          <w:rFonts w:ascii="Arial" w:hAnsi="Arial" w:cs="Arial"/>
        </w:rPr>
        <w:t>La idea</w:t>
      </w:r>
      <w:r>
        <w:rPr>
          <w:rFonts w:ascii="Arial" w:hAnsi="Arial" w:cs="Arial"/>
        </w:rPr>
        <w:t xml:space="preserve"> </w:t>
      </w:r>
      <w:r w:rsidRPr="00E513EA">
        <w:rPr>
          <w:rFonts w:ascii="Arial" w:hAnsi="Arial" w:cs="Arial"/>
        </w:rPr>
        <w:t xml:space="preserve">principal de https es la de crear un canal seguro sobre una red insegura. Esto proporciona una protección razonable contra ataques </w:t>
      </w:r>
      <w:proofErr w:type="spellStart"/>
      <w:r w:rsidRPr="00E513EA">
        <w:rPr>
          <w:rFonts w:ascii="Arial" w:hAnsi="Arial" w:cs="Arial"/>
        </w:rPr>
        <w:t>eavesdropping</w:t>
      </w:r>
      <w:proofErr w:type="spellEnd"/>
      <w:r w:rsidRPr="00E513EA">
        <w:rPr>
          <w:rFonts w:ascii="Arial" w:hAnsi="Arial" w:cs="Arial"/>
        </w:rPr>
        <w:t xml:space="preserve"> y </w:t>
      </w:r>
      <w:proofErr w:type="spellStart"/>
      <w:r w:rsidRPr="00E513EA">
        <w:rPr>
          <w:rFonts w:ascii="Arial" w:hAnsi="Arial" w:cs="Arial"/>
        </w:rPr>
        <w:t>maninthemiddle</w:t>
      </w:r>
      <w:proofErr w:type="spellEnd"/>
      <w:r w:rsidRPr="00E513EA">
        <w:rPr>
          <w:rFonts w:ascii="Arial" w:hAnsi="Arial" w:cs="Arial"/>
        </w:rPr>
        <w:t>, siempre que se empleen métodos de cifrado adecuados y que el certificado del servidor sea verificado y resulte de confianza. La confianza inherente en HTTPS está basada en una Autoridad de certificación superior que viene preinstalada en el software del navegador (Es el equivalente a decir "Confío en la autoridad de certificación, -</w:t>
      </w:r>
      <w:proofErr w:type="spellStart"/>
      <w:r w:rsidRPr="00E513EA">
        <w:rPr>
          <w:rFonts w:ascii="Arial" w:hAnsi="Arial" w:cs="Arial"/>
        </w:rPr>
        <w:t>p.e</w:t>
      </w:r>
      <w:proofErr w:type="spellEnd"/>
      <w:r w:rsidRPr="00E513EA">
        <w:rPr>
          <w:rFonts w:ascii="Arial" w:hAnsi="Arial" w:cs="Arial"/>
        </w:rPr>
        <w:t xml:space="preserve">. VeriSign/Microsoft/etc.- para decirme en quien debería confiar"). Sin embargo, una conexión HTTPS a un </w:t>
      </w:r>
      <w:proofErr w:type="spellStart"/>
      <w:r w:rsidRPr="00E513EA">
        <w:rPr>
          <w:rFonts w:ascii="Arial" w:hAnsi="Arial" w:cs="Arial"/>
        </w:rPr>
        <w:t>website</w:t>
      </w:r>
      <w:proofErr w:type="spellEnd"/>
      <w:r w:rsidRPr="00E513EA">
        <w:rPr>
          <w:rFonts w:ascii="Arial" w:hAnsi="Arial" w:cs="Arial"/>
        </w:rPr>
        <w:t xml:space="preserve"> puede ser validada si y solo si todo lo siguiente es verdad:</w:t>
      </w:r>
    </w:p>
    <w:p w14:paraId="535669EB" w14:textId="77777777" w:rsidR="00E3637F" w:rsidRDefault="00E3637F" w:rsidP="00E513EA">
      <w:pPr>
        <w:autoSpaceDE w:val="0"/>
        <w:autoSpaceDN w:val="0"/>
        <w:adjustRightInd w:val="0"/>
        <w:spacing w:after="0" w:line="240" w:lineRule="auto"/>
        <w:jc w:val="both"/>
        <w:rPr>
          <w:rFonts w:ascii="Arial" w:hAnsi="Arial" w:cs="Arial"/>
        </w:rPr>
      </w:pPr>
    </w:p>
    <w:p w14:paraId="4F90929C" w14:textId="77777777" w:rsidR="00E3637F" w:rsidRDefault="00E513EA" w:rsidP="00E513EA">
      <w:pPr>
        <w:pStyle w:val="Prrafodelista"/>
        <w:numPr>
          <w:ilvl w:val="0"/>
          <w:numId w:val="17"/>
        </w:numPr>
        <w:autoSpaceDE w:val="0"/>
        <w:autoSpaceDN w:val="0"/>
        <w:adjustRightInd w:val="0"/>
        <w:spacing w:after="0" w:line="240" w:lineRule="auto"/>
        <w:jc w:val="both"/>
        <w:rPr>
          <w:rFonts w:ascii="Arial" w:hAnsi="Arial" w:cs="Arial"/>
        </w:rPr>
      </w:pPr>
      <w:r w:rsidRPr="00E3637F">
        <w:rPr>
          <w:rFonts w:ascii="Arial" w:hAnsi="Arial" w:cs="Arial"/>
        </w:rPr>
        <w:t xml:space="preserve">El usuario confía en la Autoridad de certificación para dar fe solo para </w:t>
      </w:r>
      <w:proofErr w:type="spellStart"/>
      <w:r w:rsidRPr="00E3637F">
        <w:rPr>
          <w:rFonts w:ascii="Arial" w:hAnsi="Arial" w:cs="Arial"/>
        </w:rPr>
        <w:t>websites</w:t>
      </w:r>
      <w:proofErr w:type="spellEnd"/>
      <w:r w:rsidRPr="00E3637F">
        <w:rPr>
          <w:rFonts w:ascii="Arial" w:hAnsi="Arial" w:cs="Arial"/>
        </w:rPr>
        <w:t xml:space="preserve"> legítimos sin nombres engañosos. </w:t>
      </w:r>
    </w:p>
    <w:p w14:paraId="2B500CBB" w14:textId="77777777" w:rsidR="00E3637F" w:rsidRDefault="00E513EA" w:rsidP="00E513EA">
      <w:pPr>
        <w:pStyle w:val="Prrafodelista"/>
        <w:numPr>
          <w:ilvl w:val="0"/>
          <w:numId w:val="17"/>
        </w:numPr>
        <w:autoSpaceDE w:val="0"/>
        <w:autoSpaceDN w:val="0"/>
        <w:adjustRightInd w:val="0"/>
        <w:spacing w:after="0" w:line="240" w:lineRule="auto"/>
        <w:jc w:val="both"/>
        <w:rPr>
          <w:rFonts w:ascii="Arial" w:hAnsi="Arial" w:cs="Arial"/>
        </w:rPr>
      </w:pPr>
      <w:r w:rsidRPr="00E3637F">
        <w:rPr>
          <w:rFonts w:ascii="Arial" w:hAnsi="Arial" w:cs="Arial"/>
        </w:rPr>
        <w:t xml:space="preserve">El </w:t>
      </w:r>
      <w:proofErr w:type="spellStart"/>
      <w:r w:rsidRPr="00E3637F">
        <w:rPr>
          <w:rFonts w:ascii="Arial" w:hAnsi="Arial" w:cs="Arial"/>
        </w:rPr>
        <w:t>website</w:t>
      </w:r>
      <w:proofErr w:type="spellEnd"/>
      <w:r w:rsidRPr="00E3637F">
        <w:rPr>
          <w:rFonts w:ascii="Arial" w:hAnsi="Arial" w:cs="Arial"/>
        </w:rPr>
        <w:t xml:space="preserve"> proporciona un certificado válido (y un certificado inválido muestra una alerta en la mayoría de los navegadores), lo que significa que está firmado por una autoridad confiable. </w:t>
      </w:r>
    </w:p>
    <w:p w14:paraId="7834A482" w14:textId="77777777" w:rsidR="00E3637F" w:rsidRDefault="00E513EA" w:rsidP="00E513EA">
      <w:pPr>
        <w:pStyle w:val="Prrafodelista"/>
        <w:numPr>
          <w:ilvl w:val="0"/>
          <w:numId w:val="17"/>
        </w:numPr>
        <w:autoSpaceDE w:val="0"/>
        <w:autoSpaceDN w:val="0"/>
        <w:adjustRightInd w:val="0"/>
        <w:spacing w:after="0" w:line="240" w:lineRule="auto"/>
        <w:jc w:val="both"/>
        <w:rPr>
          <w:rFonts w:ascii="Arial" w:hAnsi="Arial" w:cs="Arial"/>
        </w:rPr>
      </w:pPr>
      <w:r w:rsidRPr="00E3637F">
        <w:rPr>
          <w:rFonts w:ascii="Arial" w:hAnsi="Arial" w:cs="Arial"/>
        </w:rPr>
        <w:t xml:space="preserve">El certificado identifica correctamente al </w:t>
      </w:r>
      <w:proofErr w:type="spellStart"/>
      <w:r w:rsidRPr="00E3637F">
        <w:rPr>
          <w:rFonts w:ascii="Arial" w:hAnsi="Arial" w:cs="Arial"/>
        </w:rPr>
        <w:t>website</w:t>
      </w:r>
      <w:proofErr w:type="spellEnd"/>
      <w:r w:rsidRPr="00E3637F">
        <w:rPr>
          <w:rFonts w:ascii="Arial" w:hAnsi="Arial" w:cs="Arial"/>
        </w:rPr>
        <w:t xml:space="preserve"> (</w:t>
      </w:r>
      <w:proofErr w:type="spellStart"/>
      <w:r w:rsidRPr="00E3637F">
        <w:rPr>
          <w:rFonts w:ascii="Arial" w:hAnsi="Arial" w:cs="Arial"/>
        </w:rPr>
        <w:t>p.e</w:t>
      </w:r>
      <w:proofErr w:type="spellEnd"/>
      <w:r w:rsidRPr="00E3637F">
        <w:rPr>
          <w:rFonts w:ascii="Arial" w:hAnsi="Arial" w:cs="Arial"/>
        </w:rPr>
        <w:t>. visitando https://algunsitio y recibiendo un certificado para "</w:t>
      </w:r>
      <w:proofErr w:type="spellStart"/>
      <w:r w:rsidRPr="00E3637F">
        <w:rPr>
          <w:rFonts w:ascii="Arial" w:hAnsi="Arial" w:cs="Arial"/>
        </w:rPr>
        <w:t>AlgunSitio</w:t>
      </w:r>
      <w:proofErr w:type="spellEnd"/>
      <w:r w:rsidRPr="00E3637F">
        <w:rPr>
          <w:rFonts w:ascii="Arial" w:hAnsi="Arial" w:cs="Arial"/>
        </w:rPr>
        <w:t xml:space="preserve"> S.A." y no "</w:t>
      </w:r>
      <w:proofErr w:type="spellStart"/>
      <w:r w:rsidRPr="00E3637F">
        <w:rPr>
          <w:rFonts w:ascii="Arial" w:hAnsi="Arial" w:cs="Arial"/>
        </w:rPr>
        <w:t>AlgunZitio</w:t>
      </w:r>
      <w:proofErr w:type="spellEnd"/>
      <w:r w:rsidRPr="00E3637F">
        <w:rPr>
          <w:rFonts w:ascii="Arial" w:hAnsi="Arial" w:cs="Arial"/>
        </w:rPr>
        <w:t xml:space="preserve"> S.A."). </w:t>
      </w:r>
    </w:p>
    <w:p w14:paraId="61D4294C" w14:textId="77777777" w:rsidR="00E3637F" w:rsidRDefault="00E513EA" w:rsidP="00E513EA">
      <w:pPr>
        <w:pStyle w:val="Prrafodelista"/>
        <w:numPr>
          <w:ilvl w:val="0"/>
          <w:numId w:val="17"/>
        </w:numPr>
        <w:autoSpaceDE w:val="0"/>
        <w:autoSpaceDN w:val="0"/>
        <w:adjustRightInd w:val="0"/>
        <w:spacing w:after="0" w:line="240" w:lineRule="auto"/>
        <w:jc w:val="both"/>
        <w:rPr>
          <w:rFonts w:ascii="Arial" w:hAnsi="Arial" w:cs="Arial"/>
        </w:rPr>
      </w:pPr>
      <w:r w:rsidRPr="00E3637F">
        <w:rPr>
          <w:rFonts w:ascii="Arial" w:hAnsi="Arial" w:cs="Arial"/>
        </w:rPr>
        <w:t xml:space="preserve">Cada uno de los nodos involucrados en internet son dignos de confianza, o que el usuario confíe en que la capa de cifrado del protocolo (TLS o SSL) es inquebrantable por un </w:t>
      </w:r>
      <w:proofErr w:type="spellStart"/>
      <w:r w:rsidRPr="00E3637F">
        <w:rPr>
          <w:rFonts w:ascii="Arial" w:hAnsi="Arial" w:cs="Arial"/>
        </w:rPr>
        <w:t>eavesdropper</w:t>
      </w:r>
      <w:proofErr w:type="spellEnd"/>
      <w:r w:rsidRPr="00E3637F">
        <w:rPr>
          <w:rFonts w:ascii="Arial" w:hAnsi="Arial" w:cs="Arial"/>
        </w:rPr>
        <w:t xml:space="preserve">. </w:t>
      </w:r>
    </w:p>
    <w:p w14:paraId="1EDE9FA7" w14:textId="77777777" w:rsidR="00E3637F" w:rsidRDefault="00E3637F" w:rsidP="00E3637F">
      <w:pPr>
        <w:autoSpaceDE w:val="0"/>
        <w:autoSpaceDN w:val="0"/>
        <w:adjustRightInd w:val="0"/>
        <w:spacing w:after="0" w:line="240" w:lineRule="auto"/>
        <w:ind w:left="60"/>
        <w:jc w:val="both"/>
        <w:rPr>
          <w:rFonts w:ascii="Arial" w:hAnsi="Arial" w:cs="Arial"/>
        </w:rPr>
      </w:pPr>
    </w:p>
    <w:p w14:paraId="4B2BFF21" w14:textId="77777777" w:rsidR="00E3637F" w:rsidRPr="00E3637F" w:rsidRDefault="00E513EA" w:rsidP="00E3637F">
      <w:pPr>
        <w:autoSpaceDE w:val="0"/>
        <w:autoSpaceDN w:val="0"/>
        <w:adjustRightInd w:val="0"/>
        <w:spacing w:after="0" w:line="240" w:lineRule="auto"/>
        <w:ind w:left="60"/>
        <w:jc w:val="both"/>
        <w:rPr>
          <w:rFonts w:ascii="Arial" w:hAnsi="Arial" w:cs="Arial"/>
          <w:b/>
          <w:bCs/>
        </w:rPr>
      </w:pPr>
      <w:r w:rsidRPr="00E3637F">
        <w:rPr>
          <w:rFonts w:ascii="Arial" w:hAnsi="Arial" w:cs="Arial"/>
          <w:b/>
          <w:bCs/>
        </w:rPr>
        <w:t xml:space="preserve">SSL </w:t>
      </w:r>
    </w:p>
    <w:p w14:paraId="57A78045" w14:textId="77777777" w:rsidR="00E3637F" w:rsidRDefault="00E3637F" w:rsidP="00E3637F">
      <w:pPr>
        <w:autoSpaceDE w:val="0"/>
        <w:autoSpaceDN w:val="0"/>
        <w:adjustRightInd w:val="0"/>
        <w:spacing w:after="0" w:line="240" w:lineRule="auto"/>
        <w:ind w:left="60"/>
        <w:jc w:val="both"/>
        <w:rPr>
          <w:rFonts w:ascii="Arial" w:hAnsi="Arial" w:cs="Arial"/>
        </w:rPr>
      </w:pPr>
    </w:p>
    <w:p w14:paraId="46E70264" w14:textId="71E77605" w:rsidR="00E513EA" w:rsidRDefault="00E513EA" w:rsidP="00E3637F">
      <w:pPr>
        <w:autoSpaceDE w:val="0"/>
        <w:autoSpaceDN w:val="0"/>
        <w:adjustRightInd w:val="0"/>
        <w:spacing w:after="0" w:line="240" w:lineRule="auto"/>
        <w:ind w:left="60"/>
        <w:jc w:val="both"/>
        <w:rPr>
          <w:rFonts w:ascii="Arial" w:hAnsi="Arial" w:cs="Arial"/>
        </w:rPr>
      </w:pPr>
      <w:proofErr w:type="spellStart"/>
      <w:r w:rsidRPr="00E3637F">
        <w:rPr>
          <w:rFonts w:ascii="Arial" w:hAnsi="Arial" w:cs="Arial"/>
        </w:rPr>
        <w:t>Secure</w:t>
      </w:r>
      <w:proofErr w:type="spellEnd"/>
      <w:r w:rsidRPr="00E3637F">
        <w:rPr>
          <w:rFonts w:ascii="Arial" w:hAnsi="Arial" w:cs="Arial"/>
        </w:rPr>
        <w:t xml:space="preserve"> Sockets </w:t>
      </w:r>
      <w:proofErr w:type="spellStart"/>
      <w:r w:rsidRPr="00E3637F">
        <w:rPr>
          <w:rFonts w:ascii="Arial" w:hAnsi="Arial" w:cs="Arial"/>
        </w:rPr>
        <w:t>Layer</w:t>
      </w:r>
      <w:proofErr w:type="spellEnd"/>
      <w:r w:rsidRPr="00E3637F">
        <w:rPr>
          <w:rFonts w:ascii="Arial" w:hAnsi="Arial" w:cs="Arial"/>
        </w:rPr>
        <w:t xml:space="preserve"> -Protocolo de Capa de Conexión Segura- (SSL) es un protocolo criptográfico que proporcionan comunicaciones seguras por una red, comúnmente Internet. SSL proporciona autenticación y privacidad de la información entre extremos sobre Internet mediante el uso de criptografía. SSL implica una serie de fases básicas:</w:t>
      </w:r>
    </w:p>
    <w:p w14:paraId="21EAF4F6" w14:textId="77777777" w:rsidR="00E3637F" w:rsidRDefault="00E3637F" w:rsidP="00E3637F">
      <w:pPr>
        <w:autoSpaceDE w:val="0"/>
        <w:autoSpaceDN w:val="0"/>
        <w:adjustRightInd w:val="0"/>
        <w:spacing w:after="0" w:line="240" w:lineRule="auto"/>
        <w:ind w:left="60"/>
        <w:jc w:val="both"/>
        <w:rPr>
          <w:rFonts w:ascii="Arial" w:hAnsi="Arial" w:cs="Arial"/>
        </w:rPr>
      </w:pPr>
    </w:p>
    <w:p w14:paraId="008CF633" w14:textId="77777777" w:rsidR="00E3637F" w:rsidRPr="00E3637F" w:rsidRDefault="00E3637F" w:rsidP="00E3637F">
      <w:pPr>
        <w:autoSpaceDE w:val="0"/>
        <w:autoSpaceDN w:val="0"/>
        <w:adjustRightInd w:val="0"/>
        <w:spacing w:after="0" w:line="240" w:lineRule="auto"/>
        <w:ind w:left="60"/>
        <w:jc w:val="both"/>
        <w:rPr>
          <w:rFonts w:ascii="Arial" w:hAnsi="Arial" w:cs="Arial"/>
          <w:b/>
          <w:bCs/>
        </w:rPr>
      </w:pPr>
      <w:r w:rsidRPr="00E3637F">
        <w:rPr>
          <w:rFonts w:ascii="Arial" w:hAnsi="Arial" w:cs="Arial"/>
          <w:b/>
          <w:bCs/>
        </w:rPr>
        <w:t xml:space="preserve">**Negociar entre las partes el algoritmo que se usará en la comunicación </w:t>
      </w:r>
    </w:p>
    <w:p w14:paraId="7E1D14F1" w14:textId="77777777" w:rsidR="00E3637F" w:rsidRPr="00E3637F" w:rsidRDefault="00E3637F" w:rsidP="00E3637F">
      <w:pPr>
        <w:autoSpaceDE w:val="0"/>
        <w:autoSpaceDN w:val="0"/>
        <w:adjustRightInd w:val="0"/>
        <w:spacing w:after="0" w:line="240" w:lineRule="auto"/>
        <w:ind w:left="60"/>
        <w:jc w:val="both"/>
        <w:rPr>
          <w:rFonts w:ascii="Arial" w:hAnsi="Arial" w:cs="Arial"/>
          <w:b/>
          <w:bCs/>
        </w:rPr>
      </w:pPr>
      <w:r w:rsidRPr="00E3637F">
        <w:rPr>
          <w:rFonts w:ascii="Arial" w:hAnsi="Arial" w:cs="Arial"/>
          <w:b/>
          <w:bCs/>
        </w:rPr>
        <w:t xml:space="preserve">**Intercambio de claves públicas y autenticación basada en certificados digitales </w:t>
      </w:r>
    </w:p>
    <w:p w14:paraId="78FB1E8D" w14:textId="3A4E2F4E" w:rsidR="00EF5CDA" w:rsidRDefault="00E3637F" w:rsidP="00EF5CDA">
      <w:pPr>
        <w:autoSpaceDE w:val="0"/>
        <w:autoSpaceDN w:val="0"/>
        <w:adjustRightInd w:val="0"/>
        <w:spacing w:after="0" w:line="240" w:lineRule="auto"/>
        <w:ind w:left="60"/>
        <w:jc w:val="both"/>
        <w:rPr>
          <w:rFonts w:ascii="Arial" w:hAnsi="Arial" w:cs="Arial"/>
          <w:b/>
          <w:bCs/>
        </w:rPr>
      </w:pPr>
      <w:r w:rsidRPr="00E3637F">
        <w:rPr>
          <w:rFonts w:ascii="Arial" w:hAnsi="Arial" w:cs="Arial"/>
          <w:b/>
          <w:bCs/>
        </w:rPr>
        <w:t>**Cifrado del tráfico basado en cifrado simétrico</w:t>
      </w:r>
    </w:p>
    <w:p w14:paraId="248E1235" w14:textId="7BDA18EC" w:rsidR="00E3637F" w:rsidRDefault="00E3637F" w:rsidP="00E3637F">
      <w:pPr>
        <w:autoSpaceDE w:val="0"/>
        <w:autoSpaceDN w:val="0"/>
        <w:adjustRightInd w:val="0"/>
        <w:spacing w:after="0" w:line="240" w:lineRule="auto"/>
        <w:ind w:left="60"/>
        <w:jc w:val="center"/>
        <w:rPr>
          <w:rFonts w:ascii="Arial" w:hAnsi="Arial" w:cs="Arial"/>
          <w:b/>
          <w:bCs/>
        </w:rPr>
      </w:pPr>
      <w:r w:rsidRPr="00E3637F">
        <w:rPr>
          <w:rFonts w:ascii="Arial" w:hAnsi="Arial" w:cs="Arial"/>
          <w:b/>
          <w:bCs/>
          <w:noProof/>
        </w:rPr>
        <w:lastRenderedPageBreak/>
        <w:drawing>
          <wp:inline distT="0" distB="0" distL="0" distR="0" wp14:anchorId="717D8274" wp14:editId="1C54A5E0">
            <wp:extent cx="4062785" cy="2201333"/>
            <wp:effectExtent l="0" t="0" r="0" b="8890"/>
            <wp:docPr id="422871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71403" name=""/>
                    <pic:cNvPicPr/>
                  </pic:nvPicPr>
                  <pic:blipFill rotWithShape="1">
                    <a:blip r:embed="rId23"/>
                    <a:srcRect t="1027" b="3789"/>
                    <a:stretch>
                      <a:fillRect/>
                    </a:stretch>
                  </pic:blipFill>
                  <pic:spPr bwMode="auto">
                    <a:xfrm>
                      <a:off x="0" y="0"/>
                      <a:ext cx="4107985" cy="2225824"/>
                    </a:xfrm>
                    <a:prstGeom prst="rect">
                      <a:avLst/>
                    </a:prstGeom>
                    <a:ln>
                      <a:noFill/>
                    </a:ln>
                    <a:extLst>
                      <a:ext uri="{53640926-AAD7-44D8-BBD7-CCE9431645EC}">
                        <a14:shadowObscured xmlns:a14="http://schemas.microsoft.com/office/drawing/2010/main"/>
                      </a:ext>
                    </a:extLst>
                  </pic:spPr>
                </pic:pic>
              </a:graphicData>
            </a:graphic>
          </wp:inline>
        </w:drawing>
      </w:r>
    </w:p>
    <w:p w14:paraId="42080E55" w14:textId="3F3CE95A" w:rsidR="00E3637F" w:rsidRPr="00E3637F" w:rsidRDefault="00E3637F" w:rsidP="00E3637F">
      <w:pPr>
        <w:autoSpaceDE w:val="0"/>
        <w:autoSpaceDN w:val="0"/>
        <w:adjustRightInd w:val="0"/>
        <w:spacing w:after="0" w:line="240" w:lineRule="auto"/>
        <w:ind w:left="60"/>
        <w:jc w:val="center"/>
        <w:rPr>
          <w:rFonts w:ascii="Arial" w:hAnsi="Arial" w:cs="Arial"/>
          <w:b/>
          <w:bCs/>
          <w:sz w:val="14"/>
          <w:szCs w:val="14"/>
        </w:rPr>
      </w:pPr>
      <w:r w:rsidRPr="00E3637F">
        <w:rPr>
          <w:rFonts w:ascii="Arial" w:hAnsi="Arial" w:cs="Arial"/>
          <w:b/>
          <w:bCs/>
          <w:sz w:val="18"/>
          <w:szCs w:val="18"/>
        </w:rPr>
        <w:t>Visor de certificados en navegador Página mimonitor.netuxcloud.com</w:t>
      </w:r>
    </w:p>
    <w:p w14:paraId="042681E9" w14:textId="77777777" w:rsidR="00E3637F" w:rsidRDefault="00E3637F" w:rsidP="00E513EA">
      <w:pPr>
        <w:autoSpaceDE w:val="0"/>
        <w:autoSpaceDN w:val="0"/>
        <w:adjustRightInd w:val="0"/>
        <w:spacing w:after="0" w:line="240" w:lineRule="auto"/>
        <w:jc w:val="both"/>
        <w:rPr>
          <w:rFonts w:ascii="Arial" w:hAnsi="Arial" w:cs="Arial"/>
        </w:rPr>
      </w:pPr>
    </w:p>
    <w:p w14:paraId="257E88D9" w14:textId="0254A40F" w:rsidR="00E3637F" w:rsidRDefault="00E3637F" w:rsidP="00E513EA">
      <w:pPr>
        <w:autoSpaceDE w:val="0"/>
        <w:autoSpaceDN w:val="0"/>
        <w:adjustRightInd w:val="0"/>
        <w:spacing w:after="0" w:line="240" w:lineRule="auto"/>
        <w:jc w:val="both"/>
        <w:rPr>
          <w:rFonts w:ascii="Arial" w:hAnsi="Arial" w:cs="Arial"/>
          <w:b/>
          <w:bCs/>
        </w:rPr>
      </w:pPr>
      <w:r w:rsidRPr="00E3637F">
        <w:rPr>
          <w:rFonts w:ascii="Arial" w:hAnsi="Arial" w:cs="Arial"/>
          <w:b/>
          <w:bCs/>
        </w:rPr>
        <w:t xml:space="preserve">INTEGRIDAD DE LOS DATOS </w:t>
      </w:r>
    </w:p>
    <w:p w14:paraId="09AF3139" w14:textId="77777777" w:rsidR="00E3637F" w:rsidRPr="00E3637F" w:rsidRDefault="00E3637F" w:rsidP="00E513EA">
      <w:pPr>
        <w:autoSpaceDE w:val="0"/>
        <w:autoSpaceDN w:val="0"/>
        <w:adjustRightInd w:val="0"/>
        <w:spacing w:after="0" w:line="240" w:lineRule="auto"/>
        <w:jc w:val="both"/>
        <w:rPr>
          <w:rFonts w:ascii="Arial" w:hAnsi="Arial" w:cs="Arial"/>
          <w:b/>
          <w:bCs/>
        </w:rPr>
      </w:pPr>
    </w:p>
    <w:p w14:paraId="7916D646" w14:textId="77777777" w:rsidR="00E3637F" w:rsidRDefault="00E3637F" w:rsidP="00E513EA">
      <w:pPr>
        <w:autoSpaceDE w:val="0"/>
        <w:autoSpaceDN w:val="0"/>
        <w:adjustRightInd w:val="0"/>
        <w:spacing w:after="0" w:line="240" w:lineRule="auto"/>
        <w:jc w:val="both"/>
        <w:rPr>
          <w:rFonts w:ascii="Arial" w:hAnsi="Arial" w:cs="Arial"/>
        </w:rPr>
      </w:pPr>
      <w:r w:rsidRPr="00E3637F">
        <w:rPr>
          <w:rFonts w:ascii="Arial" w:hAnsi="Arial" w:cs="Arial"/>
        </w:rPr>
        <w:t xml:space="preserve">La integridad de los datos o de la información garantiza la exactitud de los datos transportados o almacenados, demostrando que no se ha producido su alteración, pérdida o destrucción, ya sea de forma accidental o intencionada. </w:t>
      </w:r>
    </w:p>
    <w:p w14:paraId="04C08EB7" w14:textId="77777777" w:rsidR="00E3637F" w:rsidRDefault="00E3637F" w:rsidP="00E513EA">
      <w:pPr>
        <w:autoSpaceDE w:val="0"/>
        <w:autoSpaceDN w:val="0"/>
        <w:adjustRightInd w:val="0"/>
        <w:spacing w:after="0" w:line="240" w:lineRule="auto"/>
        <w:jc w:val="both"/>
        <w:rPr>
          <w:rFonts w:ascii="Arial" w:hAnsi="Arial" w:cs="Arial"/>
        </w:rPr>
      </w:pPr>
    </w:p>
    <w:p w14:paraId="48F148F5" w14:textId="7C2724ED" w:rsidR="00E513EA" w:rsidRDefault="00E3637F" w:rsidP="00E513EA">
      <w:pPr>
        <w:autoSpaceDE w:val="0"/>
        <w:autoSpaceDN w:val="0"/>
        <w:adjustRightInd w:val="0"/>
        <w:spacing w:after="0" w:line="240" w:lineRule="auto"/>
        <w:jc w:val="both"/>
        <w:rPr>
          <w:rFonts w:ascii="Arial" w:hAnsi="Arial" w:cs="Arial"/>
        </w:rPr>
      </w:pPr>
      <w:r w:rsidRPr="00E3637F">
        <w:rPr>
          <w:rFonts w:ascii="Arial" w:hAnsi="Arial" w:cs="Arial"/>
        </w:rPr>
        <w:t xml:space="preserve">La autenticación basada en tokens se ha convertido en el estándar para la web. </w:t>
      </w:r>
      <w:proofErr w:type="spellStart"/>
      <w:r w:rsidRPr="00E3637F">
        <w:rPr>
          <w:rFonts w:ascii="Arial" w:hAnsi="Arial" w:cs="Arial"/>
        </w:rPr>
        <w:t>API's</w:t>
      </w:r>
      <w:proofErr w:type="spellEnd"/>
      <w:r w:rsidRPr="00E3637F">
        <w:rPr>
          <w:rFonts w:ascii="Arial" w:hAnsi="Arial" w:cs="Arial"/>
        </w:rPr>
        <w:t xml:space="preserve"> y Mi Monitor también lo han adoptado como una mejor práctica. La seguridad de los datos radica en que estos son transmitidos con llaves informáticas de 256 bits de longitud (</w:t>
      </w:r>
      <w:proofErr w:type="spellStart"/>
      <w:r w:rsidRPr="00E3637F">
        <w:rPr>
          <w:rFonts w:ascii="Arial" w:hAnsi="Arial" w:cs="Arial"/>
        </w:rPr>
        <w:t>Api_key</w:t>
      </w:r>
      <w:proofErr w:type="spellEnd"/>
      <w:r w:rsidRPr="00E3637F">
        <w:rPr>
          <w:rFonts w:ascii="Arial" w:hAnsi="Arial" w:cs="Arial"/>
        </w:rPr>
        <w:t>) que son renovadas cada minuto o cada dos minutos, esto permite que los datos solo puedan ser visualizados.</w:t>
      </w:r>
    </w:p>
    <w:p w14:paraId="40BDE832" w14:textId="77777777" w:rsidR="00E3637F" w:rsidRDefault="00E3637F" w:rsidP="00E513EA">
      <w:pPr>
        <w:autoSpaceDE w:val="0"/>
        <w:autoSpaceDN w:val="0"/>
        <w:adjustRightInd w:val="0"/>
        <w:spacing w:after="0" w:line="240" w:lineRule="auto"/>
        <w:jc w:val="both"/>
        <w:rPr>
          <w:rFonts w:ascii="Arial" w:hAnsi="Arial" w:cs="Arial"/>
        </w:rPr>
      </w:pPr>
    </w:p>
    <w:p w14:paraId="19D84189" w14:textId="5867A6E6" w:rsidR="00E3637F" w:rsidRDefault="00E3637F" w:rsidP="00E513EA">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14:anchorId="1B7AB8B9" wp14:editId="249DEA47">
            <wp:extent cx="5676900" cy="2261639"/>
            <wp:effectExtent l="0" t="0" r="0" b="5715"/>
            <wp:docPr id="1928521563"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21563" name="Imagen 1" descr="Interfaz de usuario gráfica, Tabla&#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80857" cy="2263215"/>
                    </a:xfrm>
                    <a:prstGeom prst="rect">
                      <a:avLst/>
                    </a:prstGeom>
                  </pic:spPr>
                </pic:pic>
              </a:graphicData>
            </a:graphic>
          </wp:inline>
        </w:drawing>
      </w:r>
    </w:p>
    <w:p w14:paraId="1974DEDA" w14:textId="38CE95CF" w:rsidR="00E3637F" w:rsidRDefault="00E3637F" w:rsidP="00E3637F">
      <w:pPr>
        <w:autoSpaceDE w:val="0"/>
        <w:autoSpaceDN w:val="0"/>
        <w:adjustRightInd w:val="0"/>
        <w:spacing w:after="0" w:line="240" w:lineRule="auto"/>
        <w:jc w:val="center"/>
        <w:rPr>
          <w:rFonts w:ascii="Arial" w:hAnsi="Arial" w:cs="Arial"/>
          <w:b/>
          <w:bCs/>
          <w:sz w:val="18"/>
          <w:szCs w:val="18"/>
        </w:rPr>
      </w:pPr>
      <w:r w:rsidRPr="00E3637F">
        <w:rPr>
          <w:rFonts w:ascii="Arial" w:hAnsi="Arial" w:cs="Arial"/>
          <w:b/>
          <w:bCs/>
          <w:sz w:val="18"/>
          <w:szCs w:val="18"/>
        </w:rPr>
        <w:t>Mapa de permisos Sistema de telemetría MiMonitor</w:t>
      </w:r>
    </w:p>
    <w:p w14:paraId="025B004A" w14:textId="77777777" w:rsidR="00562AA6" w:rsidRDefault="00562AA6" w:rsidP="00E3637F">
      <w:pPr>
        <w:autoSpaceDE w:val="0"/>
        <w:autoSpaceDN w:val="0"/>
        <w:adjustRightInd w:val="0"/>
        <w:spacing w:after="0" w:line="240" w:lineRule="auto"/>
        <w:jc w:val="center"/>
        <w:rPr>
          <w:rFonts w:ascii="Arial" w:hAnsi="Arial" w:cs="Arial"/>
          <w:b/>
          <w:bCs/>
          <w:sz w:val="18"/>
          <w:szCs w:val="18"/>
        </w:rPr>
      </w:pPr>
    </w:p>
    <w:p w14:paraId="5DB58D40" w14:textId="77777777" w:rsidR="00562AA6" w:rsidRPr="00562AA6" w:rsidRDefault="00562AA6" w:rsidP="00562AA6">
      <w:pPr>
        <w:autoSpaceDE w:val="0"/>
        <w:autoSpaceDN w:val="0"/>
        <w:adjustRightInd w:val="0"/>
        <w:spacing w:after="0" w:line="240" w:lineRule="auto"/>
        <w:jc w:val="both"/>
        <w:rPr>
          <w:rFonts w:ascii="Arial" w:hAnsi="Arial" w:cs="Arial"/>
        </w:rPr>
      </w:pPr>
      <w:r w:rsidRPr="00562AA6">
        <w:rPr>
          <w:rFonts w:ascii="Arial" w:hAnsi="Arial" w:cs="Arial"/>
        </w:rPr>
        <w:t>Adicionalmente, el diseño arquitectónico del sistema permite el cumplimiento de la Resolución 4410 de 2009 —Manual de Buenas Prácticas de Manufactura de los Gases Medicinales—, la cual establece que “...los parámetros de calidad del aire serán objeto de monitoreo continuo y registro permanente e inmodificable”. En alineación con este requerimiento, la plataforma restringe las acciones del usuario al rol de solo lectura, definido mediante el permiso “CAN_READ”, exclusivamente para la consulta de variables. Esto asegura que los registros monitoreados sean permanentes, trazables e inalterables.</w:t>
      </w:r>
    </w:p>
    <w:p w14:paraId="18F8A96B" w14:textId="77777777" w:rsidR="00562AA6" w:rsidRPr="00562AA6" w:rsidRDefault="00562AA6" w:rsidP="00562AA6">
      <w:pPr>
        <w:autoSpaceDE w:val="0"/>
        <w:autoSpaceDN w:val="0"/>
        <w:adjustRightInd w:val="0"/>
        <w:spacing w:after="0" w:line="240" w:lineRule="auto"/>
        <w:jc w:val="both"/>
        <w:rPr>
          <w:rFonts w:ascii="Arial" w:hAnsi="Arial" w:cs="Arial"/>
        </w:rPr>
      </w:pPr>
    </w:p>
    <w:p w14:paraId="4307D6F0" w14:textId="16882732" w:rsidR="00E3637F" w:rsidRDefault="00562AA6" w:rsidP="00562AA6">
      <w:pPr>
        <w:autoSpaceDE w:val="0"/>
        <w:autoSpaceDN w:val="0"/>
        <w:adjustRightInd w:val="0"/>
        <w:spacing w:after="0" w:line="240" w:lineRule="auto"/>
        <w:jc w:val="both"/>
        <w:rPr>
          <w:rFonts w:ascii="Arial" w:hAnsi="Arial" w:cs="Arial"/>
        </w:rPr>
      </w:pPr>
      <w:r w:rsidRPr="00562AA6">
        <w:rPr>
          <w:rFonts w:ascii="Arial" w:hAnsi="Arial" w:cs="Arial"/>
        </w:rPr>
        <w:t xml:space="preserve">La única funcionalidad adicional disponible es la posibilidad de registrar comentarios dentro de las gráficas, con el objetivo de documentar, dar seguimiento y controlar las desviaciones detectadas. Esta capacidad no compromete la integridad del dato monitoreado, ya que los </w:t>
      </w:r>
      <w:r w:rsidRPr="00562AA6">
        <w:rPr>
          <w:rFonts w:ascii="Arial" w:hAnsi="Arial" w:cs="Arial"/>
        </w:rPr>
        <w:lastRenderedPageBreak/>
        <w:t>comentarios no modifican el valor original registrado, sino que lo complementan dentro del marco de trazabilidad del sistema.</w:t>
      </w:r>
    </w:p>
    <w:p w14:paraId="3F30B43A" w14:textId="77777777" w:rsidR="00562AA6" w:rsidRDefault="00562AA6" w:rsidP="00562AA6">
      <w:pPr>
        <w:autoSpaceDE w:val="0"/>
        <w:autoSpaceDN w:val="0"/>
        <w:adjustRightInd w:val="0"/>
        <w:spacing w:after="0" w:line="240" w:lineRule="auto"/>
        <w:jc w:val="both"/>
        <w:rPr>
          <w:rFonts w:ascii="Arial" w:hAnsi="Arial" w:cs="Arial"/>
        </w:rPr>
      </w:pPr>
    </w:p>
    <w:p w14:paraId="7F840486" w14:textId="3822CF82" w:rsidR="00562AA6" w:rsidRDefault="00562AA6" w:rsidP="00562AA6">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14:anchorId="3F16B0F2" wp14:editId="4FDB216B">
            <wp:extent cx="5880737" cy="2400300"/>
            <wp:effectExtent l="0" t="0" r="5715" b="0"/>
            <wp:docPr id="15868216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89559" cy="2403901"/>
                    </a:xfrm>
                    <a:prstGeom prst="rect">
                      <a:avLst/>
                    </a:prstGeom>
                    <a:noFill/>
                    <a:ln>
                      <a:noFill/>
                    </a:ln>
                  </pic:spPr>
                </pic:pic>
              </a:graphicData>
            </a:graphic>
          </wp:inline>
        </w:drawing>
      </w:r>
    </w:p>
    <w:p w14:paraId="3CFA395F" w14:textId="77777777" w:rsidR="00562AA6" w:rsidRDefault="00562AA6" w:rsidP="00562AA6">
      <w:pPr>
        <w:autoSpaceDE w:val="0"/>
        <w:autoSpaceDN w:val="0"/>
        <w:adjustRightInd w:val="0"/>
        <w:spacing w:after="0" w:line="240" w:lineRule="auto"/>
        <w:jc w:val="both"/>
        <w:rPr>
          <w:rFonts w:ascii="Arial" w:hAnsi="Arial" w:cs="Arial"/>
        </w:rPr>
      </w:pPr>
    </w:p>
    <w:p w14:paraId="192C16A0" w14:textId="552D8F31" w:rsidR="00562AA6" w:rsidRDefault="00562AA6" w:rsidP="00562AA6">
      <w:pPr>
        <w:autoSpaceDE w:val="0"/>
        <w:autoSpaceDN w:val="0"/>
        <w:adjustRightInd w:val="0"/>
        <w:spacing w:after="0" w:line="240" w:lineRule="auto"/>
        <w:jc w:val="both"/>
        <w:rPr>
          <w:rFonts w:ascii="Arial" w:hAnsi="Arial" w:cs="Arial"/>
        </w:rPr>
      </w:pPr>
      <w:r w:rsidRPr="00562AA6">
        <w:rPr>
          <w:rFonts w:ascii="Arial" w:hAnsi="Arial" w:cs="Arial"/>
        </w:rPr>
        <w:t xml:space="preserve">Dentro de la consola de la plataforma web del sistema Mi Monitor, se puede validar </w:t>
      </w:r>
      <w:r>
        <w:rPr>
          <w:rFonts w:ascii="Arial" w:hAnsi="Arial" w:cs="Arial"/>
        </w:rPr>
        <w:t xml:space="preserve">que </w:t>
      </w:r>
      <w:r w:rsidRPr="00562AA6">
        <w:rPr>
          <w:rFonts w:ascii="Arial" w:hAnsi="Arial" w:cs="Arial"/>
        </w:rPr>
        <w:t>cada que vez que se actualiza un registro o llega un dato nuevo, este se le asigna una clase “</w:t>
      </w:r>
      <w:proofErr w:type="spellStart"/>
      <w:r w:rsidRPr="00562AA6">
        <w:rPr>
          <w:rFonts w:ascii="Arial" w:hAnsi="Arial" w:cs="Arial"/>
        </w:rPr>
        <w:t>jss</w:t>
      </w:r>
      <w:proofErr w:type="spellEnd"/>
      <w:r w:rsidRPr="00562AA6">
        <w:rPr>
          <w:rFonts w:ascii="Arial" w:hAnsi="Arial" w:cs="Arial"/>
        </w:rPr>
        <w:t>#” con un número aleatorio asociado al valor, permitiendo que sólo se registre ese valor a la clase correspondiente. Como se puede evidenciar de acuerdo con el diseño, los datos en ninguna circunstancia pueden ser modificados, eliminados o alterados garantizando de esta forma su integridad.</w:t>
      </w:r>
    </w:p>
    <w:p w14:paraId="19F2FC49" w14:textId="77777777" w:rsidR="00562AA6" w:rsidRPr="00562AA6" w:rsidRDefault="00562AA6" w:rsidP="00562AA6">
      <w:pPr>
        <w:autoSpaceDE w:val="0"/>
        <w:autoSpaceDN w:val="0"/>
        <w:adjustRightInd w:val="0"/>
        <w:spacing w:after="0" w:line="240" w:lineRule="auto"/>
        <w:jc w:val="both"/>
        <w:rPr>
          <w:rFonts w:ascii="Arial" w:hAnsi="Arial" w:cs="Arial"/>
        </w:rPr>
      </w:pPr>
    </w:p>
    <w:p w14:paraId="44A94A8C" w14:textId="7DEEC9B4" w:rsidR="00CB236C" w:rsidRPr="00CB236C" w:rsidRDefault="00CB236C" w:rsidP="00CB236C">
      <w:pPr>
        <w:pStyle w:val="Prrafodelista"/>
        <w:numPr>
          <w:ilvl w:val="0"/>
          <w:numId w:val="1"/>
        </w:numPr>
        <w:autoSpaceDE w:val="0"/>
        <w:autoSpaceDN w:val="0"/>
        <w:adjustRightInd w:val="0"/>
        <w:spacing w:after="0" w:line="240" w:lineRule="auto"/>
        <w:rPr>
          <w:rFonts w:ascii="Arial" w:hAnsi="Arial" w:cs="Arial"/>
        </w:rPr>
      </w:pPr>
      <w:r w:rsidRPr="00CB236C">
        <w:rPr>
          <w:rFonts w:ascii="Arial" w:hAnsi="Arial" w:cs="Arial"/>
          <w:b/>
          <w:color w:val="000000"/>
        </w:rPr>
        <w:t>Back up de datos y actualización de registros del sistema</w:t>
      </w:r>
    </w:p>
    <w:p w14:paraId="2D9DB953" w14:textId="77777777" w:rsidR="00CB236C" w:rsidRPr="00CB236C" w:rsidRDefault="00CB236C" w:rsidP="00CB236C">
      <w:pPr>
        <w:autoSpaceDE w:val="0"/>
        <w:autoSpaceDN w:val="0"/>
        <w:adjustRightInd w:val="0"/>
        <w:spacing w:after="0" w:line="240" w:lineRule="auto"/>
        <w:jc w:val="both"/>
        <w:rPr>
          <w:rFonts w:ascii="Arial" w:hAnsi="Arial" w:cs="Arial"/>
        </w:rPr>
      </w:pPr>
    </w:p>
    <w:p w14:paraId="192937B5" w14:textId="488C8FF1" w:rsidR="00155A7F" w:rsidRPr="00155A7F" w:rsidRDefault="00155A7F" w:rsidP="00155A7F">
      <w:pPr>
        <w:autoSpaceDE w:val="0"/>
        <w:autoSpaceDN w:val="0"/>
        <w:adjustRightInd w:val="0"/>
        <w:spacing w:after="0" w:line="240" w:lineRule="auto"/>
        <w:jc w:val="both"/>
        <w:rPr>
          <w:rFonts w:ascii="Arial" w:hAnsi="Arial" w:cs="Arial"/>
        </w:rPr>
      </w:pPr>
      <w:r w:rsidRPr="00155A7F">
        <w:rPr>
          <w:rFonts w:ascii="Arial" w:hAnsi="Arial" w:cs="Arial"/>
        </w:rPr>
        <w:t>La plataforma cuenta con la capacidad de mantener en línea hasta un (1) año de información registrada, la cual puede ser consultada en cualquier momento por los usuarios autorizados.</w:t>
      </w:r>
    </w:p>
    <w:p w14:paraId="5D4AE1C9" w14:textId="77777777" w:rsidR="00155A7F" w:rsidRDefault="00155A7F" w:rsidP="00155A7F">
      <w:pPr>
        <w:autoSpaceDE w:val="0"/>
        <w:autoSpaceDN w:val="0"/>
        <w:adjustRightInd w:val="0"/>
        <w:spacing w:after="0" w:line="240" w:lineRule="auto"/>
        <w:jc w:val="both"/>
        <w:rPr>
          <w:rFonts w:ascii="Arial" w:hAnsi="Arial" w:cs="Arial"/>
        </w:rPr>
      </w:pPr>
      <w:r w:rsidRPr="00155A7F">
        <w:rPr>
          <w:rFonts w:ascii="Arial" w:hAnsi="Arial" w:cs="Arial"/>
        </w:rPr>
        <w:t xml:space="preserve">Adicionalmente, el proveedor de infraestructura en la nube, Amazon Web </w:t>
      </w:r>
      <w:proofErr w:type="spellStart"/>
      <w:r w:rsidRPr="00155A7F">
        <w:rPr>
          <w:rFonts w:ascii="Arial" w:hAnsi="Arial" w:cs="Arial"/>
        </w:rPr>
        <w:t>Services</w:t>
      </w:r>
      <w:proofErr w:type="spellEnd"/>
      <w:r w:rsidRPr="00155A7F">
        <w:rPr>
          <w:rFonts w:ascii="Arial" w:hAnsi="Arial" w:cs="Arial"/>
        </w:rPr>
        <w:t xml:space="preserve"> (AWS), realiza de forma automática procesos de respaldo (</w:t>
      </w:r>
      <w:proofErr w:type="spellStart"/>
      <w:r w:rsidRPr="00155A7F">
        <w:rPr>
          <w:rFonts w:ascii="Arial" w:hAnsi="Arial" w:cs="Arial"/>
        </w:rPr>
        <w:t>backups</w:t>
      </w:r>
      <w:proofErr w:type="spellEnd"/>
      <w:r w:rsidRPr="00155A7F">
        <w:rPr>
          <w:rFonts w:ascii="Arial" w:hAnsi="Arial" w:cs="Arial"/>
        </w:rPr>
        <w:t>), mediante la generación de imágenes o copias de seguridad diferenciadas. Esta funcionalidad garantiza la protección, disponibilidad y recuperación oportuna de la información crítica almacenada, cumpliendo con los estándares de seguridad y continuidad operativa exigidos en entornos regulados.</w:t>
      </w:r>
    </w:p>
    <w:p w14:paraId="2C6ADC6B" w14:textId="77777777" w:rsidR="00155A7F" w:rsidRDefault="00155A7F" w:rsidP="00155A7F">
      <w:pPr>
        <w:autoSpaceDE w:val="0"/>
        <w:autoSpaceDN w:val="0"/>
        <w:adjustRightInd w:val="0"/>
        <w:spacing w:after="0" w:line="240" w:lineRule="auto"/>
        <w:jc w:val="both"/>
        <w:rPr>
          <w:rFonts w:ascii="Arial" w:hAnsi="Arial" w:cs="Arial"/>
        </w:rPr>
      </w:pPr>
    </w:p>
    <w:p w14:paraId="227FDC17" w14:textId="095C88EC" w:rsidR="00155A7F" w:rsidRDefault="00155A7F" w:rsidP="00155A7F">
      <w:pPr>
        <w:autoSpaceDE w:val="0"/>
        <w:autoSpaceDN w:val="0"/>
        <w:adjustRightInd w:val="0"/>
        <w:spacing w:after="0" w:line="240" w:lineRule="auto"/>
        <w:jc w:val="center"/>
        <w:rPr>
          <w:rFonts w:ascii="Arial" w:hAnsi="Arial" w:cs="Arial"/>
        </w:rPr>
      </w:pPr>
      <w:r w:rsidRPr="00155A7F">
        <w:rPr>
          <w:rFonts w:ascii="Arial" w:hAnsi="Arial" w:cs="Arial"/>
          <w:noProof/>
        </w:rPr>
        <w:drawing>
          <wp:inline distT="0" distB="0" distL="0" distR="0" wp14:anchorId="3DFD7790" wp14:editId="45F3140E">
            <wp:extent cx="5612130" cy="2134235"/>
            <wp:effectExtent l="0" t="0" r="7620" b="0"/>
            <wp:docPr id="1201730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0711" name=""/>
                    <pic:cNvPicPr/>
                  </pic:nvPicPr>
                  <pic:blipFill>
                    <a:blip r:embed="rId26"/>
                    <a:stretch>
                      <a:fillRect/>
                    </a:stretch>
                  </pic:blipFill>
                  <pic:spPr>
                    <a:xfrm>
                      <a:off x="0" y="0"/>
                      <a:ext cx="5612130" cy="2134235"/>
                    </a:xfrm>
                    <a:prstGeom prst="rect">
                      <a:avLst/>
                    </a:prstGeom>
                  </pic:spPr>
                </pic:pic>
              </a:graphicData>
            </a:graphic>
          </wp:inline>
        </w:drawing>
      </w:r>
    </w:p>
    <w:p w14:paraId="7D7E67C5" w14:textId="10D3FF42" w:rsidR="00155A7F" w:rsidRDefault="00155A7F" w:rsidP="00155A7F">
      <w:pPr>
        <w:autoSpaceDE w:val="0"/>
        <w:autoSpaceDN w:val="0"/>
        <w:adjustRightInd w:val="0"/>
        <w:spacing w:after="0" w:line="240" w:lineRule="auto"/>
        <w:jc w:val="center"/>
        <w:rPr>
          <w:rFonts w:ascii="Arial" w:hAnsi="Arial" w:cs="Arial"/>
          <w:b/>
          <w:bCs/>
          <w:sz w:val="18"/>
          <w:szCs w:val="18"/>
        </w:rPr>
      </w:pPr>
      <w:r w:rsidRPr="00155A7F">
        <w:rPr>
          <w:rFonts w:ascii="Arial" w:hAnsi="Arial" w:cs="Arial"/>
          <w:b/>
          <w:bCs/>
          <w:sz w:val="18"/>
          <w:szCs w:val="18"/>
        </w:rPr>
        <w:t>Datos en línea del sistema 12 meses atrás (2024)</w:t>
      </w:r>
    </w:p>
    <w:p w14:paraId="071BF319" w14:textId="77777777" w:rsidR="003050DC" w:rsidRPr="00155A7F" w:rsidRDefault="003050DC" w:rsidP="00155A7F">
      <w:pPr>
        <w:autoSpaceDE w:val="0"/>
        <w:autoSpaceDN w:val="0"/>
        <w:adjustRightInd w:val="0"/>
        <w:spacing w:after="0" w:line="240" w:lineRule="auto"/>
        <w:jc w:val="center"/>
        <w:rPr>
          <w:rFonts w:ascii="Arial" w:hAnsi="Arial" w:cs="Arial"/>
          <w:b/>
          <w:bCs/>
          <w:sz w:val="18"/>
          <w:szCs w:val="18"/>
        </w:rPr>
      </w:pPr>
    </w:p>
    <w:p w14:paraId="2D196470" w14:textId="77777777" w:rsidR="003050DC" w:rsidRDefault="003050DC" w:rsidP="00CB236C">
      <w:pPr>
        <w:autoSpaceDE w:val="0"/>
        <w:autoSpaceDN w:val="0"/>
        <w:adjustRightInd w:val="0"/>
        <w:spacing w:after="0" w:line="240" w:lineRule="auto"/>
        <w:jc w:val="both"/>
        <w:rPr>
          <w:rFonts w:ascii="Arial" w:hAnsi="Arial" w:cs="Arial"/>
        </w:rPr>
      </w:pPr>
      <w:r w:rsidRPr="003050DC">
        <w:rPr>
          <w:rFonts w:ascii="Arial" w:hAnsi="Arial" w:cs="Arial"/>
        </w:rPr>
        <w:t xml:space="preserve">De esta manera, tanto los usuarios con permisos de VISUALIZADORES como los ADMINISTRADORES tienen la capacidad de acceder a los datos registrados en la </w:t>
      </w:r>
      <w:r w:rsidRPr="003050DC">
        <w:rPr>
          <w:rFonts w:ascii="Arial" w:hAnsi="Arial" w:cs="Arial"/>
        </w:rPr>
        <w:lastRenderedPageBreak/>
        <w:t>plataforma. Este acceso puede abarcar un lapso de hasta 24 horas en tiempo rea</w:t>
      </w:r>
      <w:r>
        <w:rPr>
          <w:rFonts w:ascii="Arial" w:hAnsi="Arial" w:cs="Arial"/>
        </w:rPr>
        <w:t xml:space="preserve">l </w:t>
      </w:r>
      <w:r w:rsidRPr="003050DC">
        <w:rPr>
          <w:rFonts w:ascii="Arial" w:hAnsi="Arial" w:cs="Arial"/>
        </w:rPr>
        <w:t xml:space="preserve">o pueden optar por seleccionar un período específico de hasta un año atrás (en periodos de 15 días máximo). Además, les es posible descargar datos correspondientes mes a mes hasta un año atrás </w:t>
      </w:r>
    </w:p>
    <w:p w14:paraId="78B8A096" w14:textId="3C94029E" w:rsidR="00CB236C" w:rsidRDefault="003050DC" w:rsidP="00CB236C">
      <w:pPr>
        <w:autoSpaceDE w:val="0"/>
        <w:autoSpaceDN w:val="0"/>
        <w:adjustRightInd w:val="0"/>
        <w:spacing w:after="0" w:line="240" w:lineRule="auto"/>
        <w:jc w:val="both"/>
        <w:rPr>
          <w:rFonts w:ascii="Arial" w:hAnsi="Arial" w:cs="Arial"/>
        </w:rPr>
      </w:pPr>
      <w:r w:rsidRPr="003050DC">
        <w:rPr>
          <w:rFonts w:ascii="Arial" w:hAnsi="Arial" w:cs="Arial"/>
        </w:rPr>
        <w:t>Actualmente, la base de datos de valores de Mi Monitor (No-SQL) tiene un factor de replicación de 3, lo que significa que hay 3 nodos que contienen toda la información en todo momento. Si alguno de los nodos falla, el sistema continuaría operando, usando los otros 2 nodos. La base de datos de valores se respalda cada mes como una medida de seguridad adicional en caso de una interrupción completa de los 3 nodos. Actualmente se está trabajando para garantizar copias de seguridad más periódicas</w:t>
      </w:r>
      <w:r>
        <w:rPr>
          <w:rFonts w:ascii="Arial" w:hAnsi="Arial" w:cs="Arial"/>
        </w:rPr>
        <w:t>.</w:t>
      </w:r>
    </w:p>
    <w:p w14:paraId="348EB122" w14:textId="432A66C8" w:rsidR="007E1E38" w:rsidRDefault="007E1E38" w:rsidP="00CB236C">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14:anchorId="4CB5E37E" wp14:editId="7F819100">
            <wp:extent cx="5612130" cy="3000375"/>
            <wp:effectExtent l="0" t="0" r="7620" b="9525"/>
            <wp:docPr id="20504119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11988" name="Imagen 205041198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3000375"/>
                    </a:xfrm>
                    <a:prstGeom prst="rect">
                      <a:avLst/>
                    </a:prstGeom>
                  </pic:spPr>
                </pic:pic>
              </a:graphicData>
            </a:graphic>
          </wp:inline>
        </w:drawing>
      </w:r>
    </w:p>
    <w:p w14:paraId="455B5644" w14:textId="77777777" w:rsidR="003050DC" w:rsidRDefault="003050DC" w:rsidP="00CB236C">
      <w:pPr>
        <w:autoSpaceDE w:val="0"/>
        <w:autoSpaceDN w:val="0"/>
        <w:adjustRightInd w:val="0"/>
        <w:spacing w:after="0" w:line="240" w:lineRule="auto"/>
        <w:jc w:val="both"/>
        <w:rPr>
          <w:rFonts w:ascii="Arial" w:hAnsi="Arial" w:cs="Arial"/>
        </w:rPr>
      </w:pPr>
    </w:p>
    <w:p w14:paraId="68650E5E" w14:textId="20B3A40B" w:rsidR="003050DC" w:rsidRPr="00CB236C" w:rsidRDefault="003050DC" w:rsidP="00CB236C">
      <w:pPr>
        <w:autoSpaceDE w:val="0"/>
        <w:autoSpaceDN w:val="0"/>
        <w:adjustRightInd w:val="0"/>
        <w:spacing w:after="0" w:line="240" w:lineRule="auto"/>
        <w:jc w:val="both"/>
        <w:rPr>
          <w:rFonts w:ascii="Arial" w:hAnsi="Arial" w:cs="Arial"/>
        </w:rPr>
      </w:pPr>
    </w:p>
    <w:p w14:paraId="5DF59C31" w14:textId="77777777" w:rsidR="00CB236C" w:rsidRPr="00CB236C" w:rsidRDefault="00CB236C" w:rsidP="00CB236C">
      <w:pPr>
        <w:pStyle w:val="Prrafodelista"/>
        <w:numPr>
          <w:ilvl w:val="0"/>
          <w:numId w:val="1"/>
        </w:numPr>
        <w:autoSpaceDE w:val="0"/>
        <w:autoSpaceDN w:val="0"/>
        <w:adjustRightInd w:val="0"/>
        <w:spacing w:after="0" w:line="240" w:lineRule="auto"/>
        <w:jc w:val="both"/>
        <w:rPr>
          <w:rFonts w:ascii="Arial" w:hAnsi="Arial" w:cs="Arial"/>
        </w:rPr>
      </w:pPr>
      <w:r w:rsidRPr="00CB236C">
        <w:rPr>
          <w:rFonts w:ascii="Arial" w:hAnsi="Arial" w:cs="Arial"/>
          <w:b/>
          <w:color w:val="000000"/>
        </w:rPr>
        <w:t xml:space="preserve">Visualización de variables a través de un set de herramientas de visualización e integración con </w:t>
      </w:r>
      <w:proofErr w:type="spellStart"/>
      <w:r w:rsidRPr="00CB236C">
        <w:rPr>
          <w:rFonts w:ascii="Arial" w:hAnsi="Arial" w:cs="Arial"/>
          <w:b/>
          <w:color w:val="000000"/>
        </w:rPr>
        <w:t>api´s</w:t>
      </w:r>
      <w:proofErr w:type="spellEnd"/>
      <w:r w:rsidRPr="00CB236C">
        <w:rPr>
          <w:rFonts w:ascii="Arial" w:hAnsi="Arial" w:cs="Arial"/>
          <w:b/>
          <w:color w:val="000000"/>
          <w:spacing w:val="-8"/>
        </w:rPr>
        <w:t xml:space="preserve"> </w:t>
      </w:r>
      <w:r w:rsidRPr="00CB236C">
        <w:rPr>
          <w:rFonts w:ascii="Arial" w:hAnsi="Arial" w:cs="Arial"/>
          <w:b/>
          <w:color w:val="000000"/>
        </w:rPr>
        <w:t>estándar</w:t>
      </w:r>
    </w:p>
    <w:p w14:paraId="3275EDD3" w14:textId="77777777" w:rsidR="00CB236C" w:rsidRPr="00CB236C" w:rsidRDefault="00CB236C" w:rsidP="00CB236C">
      <w:pPr>
        <w:autoSpaceDE w:val="0"/>
        <w:autoSpaceDN w:val="0"/>
        <w:adjustRightInd w:val="0"/>
        <w:spacing w:after="0" w:line="240" w:lineRule="auto"/>
        <w:rPr>
          <w:rFonts w:ascii="Arial" w:hAnsi="Arial" w:cs="Arial"/>
        </w:rPr>
      </w:pPr>
    </w:p>
    <w:p w14:paraId="71319250" w14:textId="77777777" w:rsidR="00CB236C" w:rsidRPr="00CB236C" w:rsidRDefault="00CB236C" w:rsidP="00CB236C">
      <w:pPr>
        <w:autoSpaceDE w:val="0"/>
        <w:autoSpaceDN w:val="0"/>
        <w:adjustRightInd w:val="0"/>
        <w:spacing w:after="0" w:line="240" w:lineRule="auto"/>
        <w:rPr>
          <w:rFonts w:ascii="Arial" w:hAnsi="Arial" w:cs="Arial"/>
        </w:rPr>
      </w:pPr>
      <w:r w:rsidRPr="00CB236C">
        <w:rPr>
          <w:rFonts w:ascii="Arial" w:hAnsi="Arial" w:cs="Arial"/>
        </w:rPr>
        <w:t>La visualización de los datos tiene tres fases:</w:t>
      </w:r>
    </w:p>
    <w:p w14:paraId="15C6FF07" w14:textId="77777777" w:rsidR="00CB236C" w:rsidRPr="00CB236C" w:rsidRDefault="00CB236C" w:rsidP="00CB236C">
      <w:pPr>
        <w:autoSpaceDE w:val="0"/>
        <w:autoSpaceDN w:val="0"/>
        <w:adjustRightInd w:val="0"/>
        <w:spacing w:after="0" w:line="240" w:lineRule="auto"/>
        <w:rPr>
          <w:rFonts w:ascii="Arial" w:hAnsi="Arial" w:cs="Arial"/>
        </w:rPr>
      </w:pPr>
    </w:p>
    <w:p w14:paraId="0E325BAE" w14:textId="77777777" w:rsidR="00CB236C" w:rsidRDefault="00CB236C" w:rsidP="00CB236C">
      <w:pPr>
        <w:numPr>
          <w:ilvl w:val="0"/>
          <w:numId w:val="2"/>
        </w:numPr>
        <w:autoSpaceDE w:val="0"/>
        <w:autoSpaceDN w:val="0"/>
        <w:adjustRightInd w:val="0"/>
        <w:spacing w:after="0" w:line="240" w:lineRule="auto"/>
        <w:rPr>
          <w:rFonts w:ascii="Arial" w:hAnsi="Arial" w:cs="Arial"/>
          <w:b/>
          <w:bCs/>
        </w:rPr>
      </w:pPr>
      <w:r w:rsidRPr="00B31570">
        <w:rPr>
          <w:rFonts w:ascii="Arial" w:hAnsi="Arial" w:cs="Arial"/>
          <w:b/>
          <w:bCs/>
        </w:rPr>
        <w:t>Gráficas</w:t>
      </w:r>
    </w:p>
    <w:p w14:paraId="483FF2BE" w14:textId="77777777" w:rsidR="00B31570" w:rsidRDefault="00B31570" w:rsidP="00B31570">
      <w:pPr>
        <w:autoSpaceDE w:val="0"/>
        <w:autoSpaceDN w:val="0"/>
        <w:adjustRightInd w:val="0"/>
        <w:spacing w:after="0" w:line="240" w:lineRule="auto"/>
        <w:ind w:left="360"/>
        <w:rPr>
          <w:rFonts w:ascii="Arial" w:hAnsi="Arial" w:cs="Arial"/>
        </w:rPr>
      </w:pPr>
      <w:r w:rsidRPr="00B31570">
        <w:rPr>
          <w:rFonts w:ascii="Arial" w:hAnsi="Arial" w:cs="Arial"/>
        </w:rPr>
        <w:t xml:space="preserve">Este ítem es utilizado para verificar el funcionamiento de los equipos en el tiempo y posee diferentes opciones como: </w:t>
      </w:r>
      <w:r w:rsidRPr="00B31570">
        <w:rPr>
          <w:rFonts w:ascii="Segoe UI Symbol" w:hAnsi="Segoe UI Symbol" w:cs="Segoe UI Symbol"/>
        </w:rPr>
        <w:t>✓</w:t>
      </w:r>
      <w:r w:rsidRPr="00B31570">
        <w:rPr>
          <w:rFonts w:ascii="Arial" w:hAnsi="Arial" w:cs="Arial"/>
        </w:rPr>
        <w:t xml:space="preserve"> Selección de gráfica por tiempo. Los periodos de tiempo establecidos son: </w:t>
      </w:r>
    </w:p>
    <w:p w14:paraId="180DE98A" w14:textId="77777777" w:rsidR="00B31570" w:rsidRDefault="00B31570" w:rsidP="00B31570">
      <w:pPr>
        <w:autoSpaceDE w:val="0"/>
        <w:autoSpaceDN w:val="0"/>
        <w:adjustRightInd w:val="0"/>
        <w:spacing w:after="0" w:line="240" w:lineRule="auto"/>
        <w:ind w:left="360"/>
        <w:rPr>
          <w:rFonts w:ascii="Arial" w:hAnsi="Arial" w:cs="Arial"/>
        </w:rPr>
      </w:pPr>
      <w:r w:rsidRPr="00B31570">
        <w:rPr>
          <w:rFonts w:ascii="Arial" w:hAnsi="Arial" w:cs="Arial"/>
        </w:rPr>
        <w:t xml:space="preserve">• 1 día </w:t>
      </w:r>
    </w:p>
    <w:p w14:paraId="16CD2BF6" w14:textId="77777777" w:rsidR="00B31570" w:rsidRDefault="00B31570" w:rsidP="00B31570">
      <w:pPr>
        <w:autoSpaceDE w:val="0"/>
        <w:autoSpaceDN w:val="0"/>
        <w:adjustRightInd w:val="0"/>
        <w:spacing w:after="0" w:line="240" w:lineRule="auto"/>
        <w:ind w:left="360"/>
        <w:rPr>
          <w:rFonts w:ascii="Arial" w:hAnsi="Arial" w:cs="Arial"/>
        </w:rPr>
      </w:pPr>
      <w:r w:rsidRPr="00B31570">
        <w:rPr>
          <w:rFonts w:ascii="Arial" w:hAnsi="Arial" w:cs="Arial"/>
        </w:rPr>
        <w:t xml:space="preserve">• 5 días </w:t>
      </w:r>
    </w:p>
    <w:p w14:paraId="4F414229" w14:textId="77777777" w:rsidR="00B31570" w:rsidRDefault="00B31570" w:rsidP="00B31570">
      <w:pPr>
        <w:autoSpaceDE w:val="0"/>
        <w:autoSpaceDN w:val="0"/>
        <w:adjustRightInd w:val="0"/>
        <w:spacing w:after="0" w:line="240" w:lineRule="auto"/>
        <w:ind w:left="360"/>
        <w:rPr>
          <w:rFonts w:ascii="Arial" w:hAnsi="Arial" w:cs="Arial"/>
        </w:rPr>
      </w:pPr>
      <w:r w:rsidRPr="00B31570">
        <w:rPr>
          <w:rFonts w:ascii="Arial" w:hAnsi="Arial" w:cs="Arial"/>
        </w:rPr>
        <w:t xml:space="preserve">• 10 días </w:t>
      </w:r>
    </w:p>
    <w:p w14:paraId="6FF8928B" w14:textId="581C42F3" w:rsidR="00B31570" w:rsidRDefault="00B31570" w:rsidP="00B31570">
      <w:pPr>
        <w:autoSpaceDE w:val="0"/>
        <w:autoSpaceDN w:val="0"/>
        <w:adjustRightInd w:val="0"/>
        <w:spacing w:after="0" w:line="240" w:lineRule="auto"/>
        <w:ind w:left="360"/>
        <w:rPr>
          <w:rFonts w:ascii="Arial" w:hAnsi="Arial" w:cs="Arial"/>
        </w:rPr>
      </w:pPr>
      <w:r w:rsidRPr="00B31570">
        <w:rPr>
          <w:rFonts w:ascii="Arial" w:hAnsi="Arial" w:cs="Arial"/>
        </w:rPr>
        <w:t>• 15 días</w:t>
      </w:r>
    </w:p>
    <w:p w14:paraId="6C26CE86" w14:textId="09F05720" w:rsidR="00B31570" w:rsidRPr="00B31570" w:rsidRDefault="00B31570" w:rsidP="00B31570">
      <w:pPr>
        <w:autoSpaceDE w:val="0"/>
        <w:autoSpaceDN w:val="0"/>
        <w:adjustRightInd w:val="0"/>
        <w:spacing w:after="0" w:line="240" w:lineRule="auto"/>
        <w:ind w:left="360"/>
      </w:pPr>
      <w:r>
        <w:rPr>
          <w:noProof/>
        </w:rPr>
        <w:lastRenderedPageBreak/>
        <w:drawing>
          <wp:inline distT="0" distB="0" distL="0" distR="0" wp14:anchorId="34B3E720" wp14:editId="5091CBF9">
            <wp:extent cx="5600700" cy="2125980"/>
            <wp:effectExtent l="0" t="0" r="0" b="7620"/>
            <wp:docPr id="17545840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00700" cy="2125980"/>
                    </a:xfrm>
                    <a:prstGeom prst="rect">
                      <a:avLst/>
                    </a:prstGeom>
                    <a:noFill/>
                    <a:ln>
                      <a:noFill/>
                    </a:ln>
                  </pic:spPr>
                </pic:pic>
              </a:graphicData>
            </a:graphic>
          </wp:inline>
        </w:drawing>
      </w:r>
    </w:p>
    <w:p w14:paraId="1D438545" w14:textId="792553F2" w:rsidR="00B31570" w:rsidRDefault="00B31570" w:rsidP="00B31570">
      <w:pPr>
        <w:autoSpaceDE w:val="0"/>
        <w:autoSpaceDN w:val="0"/>
        <w:adjustRightInd w:val="0"/>
        <w:spacing w:after="0" w:line="240" w:lineRule="auto"/>
        <w:ind w:left="360"/>
        <w:jc w:val="both"/>
        <w:rPr>
          <w:rFonts w:ascii="Arial" w:hAnsi="Arial" w:cs="Arial"/>
        </w:rPr>
      </w:pPr>
      <w:r w:rsidRPr="00B31570">
        <w:rPr>
          <w:rFonts w:ascii="Arial" w:hAnsi="Arial" w:cs="Arial"/>
        </w:rPr>
        <w:t>Además de esto, el tiempo también puede ser seleccionado por el usuario para</w:t>
      </w:r>
      <w:r>
        <w:rPr>
          <w:rFonts w:ascii="Arial" w:hAnsi="Arial" w:cs="Arial"/>
        </w:rPr>
        <w:t xml:space="preserve"> </w:t>
      </w:r>
      <w:r w:rsidRPr="00B31570">
        <w:rPr>
          <w:rFonts w:ascii="Arial" w:hAnsi="Arial" w:cs="Arial"/>
        </w:rPr>
        <w:t>permitirle navegar a cualquier instante de tiempo, en el que desee visualizar el registro gráfico del sistema</w:t>
      </w:r>
    </w:p>
    <w:p w14:paraId="035525C4" w14:textId="77777777" w:rsidR="00B31570" w:rsidRPr="00B31570" w:rsidRDefault="00B31570" w:rsidP="00B31570">
      <w:pPr>
        <w:autoSpaceDE w:val="0"/>
        <w:autoSpaceDN w:val="0"/>
        <w:adjustRightInd w:val="0"/>
        <w:spacing w:after="0" w:line="240" w:lineRule="auto"/>
        <w:ind w:left="360"/>
        <w:rPr>
          <w:rFonts w:ascii="Arial" w:hAnsi="Arial" w:cs="Arial"/>
        </w:rPr>
      </w:pPr>
    </w:p>
    <w:p w14:paraId="3CF3D52A" w14:textId="77777777" w:rsidR="00CB236C" w:rsidRDefault="00CB236C" w:rsidP="00CB236C">
      <w:pPr>
        <w:numPr>
          <w:ilvl w:val="0"/>
          <w:numId w:val="2"/>
        </w:numPr>
        <w:autoSpaceDE w:val="0"/>
        <w:autoSpaceDN w:val="0"/>
        <w:adjustRightInd w:val="0"/>
        <w:spacing w:after="0" w:line="240" w:lineRule="auto"/>
        <w:rPr>
          <w:rFonts w:ascii="Arial" w:hAnsi="Arial" w:cs="Arial"/>
          <w:b/>
          <w:bCs/>
        </w:rPr>
      </w:pPr>
      <w:r w:rsidRPr="00B31570">
        <w:rPr>
          <w:rFonts w:ascii="Arial" w:hAnsi="Arial" w:cs="Arial"/>
          <w:b/>
          <w:bCs/>
        </w:rPr>
        <w:t>Reportes</w:t>
      </w:r>
    </w:p>
    <w:p w14:paraId="25E7A666" w14:textId="77777777" w:rsidR="00B31570" w:rsidRDefault="00B31570" w:rsidP="00B31570">
      <w:pPr>
        <w:autoSpaceDE w:val="0"/>
        <w:autoSpaceDN w:val="0"/>
        <w:adjustRightInd w:val="0"/>
        <w:spacing w:after="0" w:line="240" w:lineRule="auto"/>
        <w:ind w:left="360"/>
        <w:jc w:val="both"/>
        <w:rPr>
          <w:rFonts w:ascii="Arial" w:hAnsi="Arial" w:cs="Arial"/>
        </w:rPr>
      </w:pPr>
      <w:r w:rsidRPr="00B31570">
        <w:rPr>
          <w:rFonts w:ascii="Arial" w:hAnsi="Arial" w:cs="Arial"/>
        </w:rPr>
        <w:t>Los informes pueden ser consultados de dos formas diferentes en línea o en</w:t>
      </w:r>
      <w:r>
        <w:rPr>
          <w:rFonts w:ascii="Arial" w:hAnsi="Arial" w:cs="Arial"/>
        </w:rPr>
        <w:t xml:space="preserve"> </w:t>
      </w:r>
      <w:r w:rsidRPr="00B31570">
        <w:rPr>
          <w:rFonts w:ascii="Arial" w:hAnsi="Arial" w:cs="Arial"/>
        </w:rPr>
        <w:t>archivo plano, el cual puede ser consultado por EXCEL o PDF</w:t>
      </w:r>
    </w:p>
    <w:p w14:paraId="00C892A1" w14:textId="24E5FB55" w:rsidR="00B31570" w:rsidRDefault="00B31570" w:rsidP="00B31570">
      <w:pPr>
        <w:autoSpaceDE w:val="0"/>
        <w:autoSpaceDN w:val="0"/>
        <w:adjustRightInd w:val="0"/>
        <w:spacing w:after="0" w:line="240" w:lineRule="auto"/>
        <w:ind w:left="360"/>
        <w:jc w:val="center"/>
        <w:rPr>
          <w:rFonts w:ascii="Arial" w:hAnsi="Arial" w:cs="Arial"/>
        </w:rPr>
      </w:pPr>
      <w:r w:rsidRPr="00B31570">
        <w:rPr>
          <w:rFonts w:ascii="Arial" w:hAnsi="Arial" w:cs="Arial"/>
          <w:noProof/>
        </w:rPr>
        <w:drawing>
          <wp:inline distT="0" distB="0" distL="0" distR="0" wp14:anchorId="0DACBCD6" wp14:editId="27F60A6B">
            <wp:extent cx="2034540" cy="2708638"/>
            <wp:effectExtent l="0" t="0" r="3810" b="0"/>
            <wp:docPr id="46576000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60006" name="Imagen 1" descr="Tabla&#10;&#10;El contenido generado por IA puede ser incorrecto."/>
                    <pic:cNvPicPr/>
                  </pic:nvPicPr>
                  <pic:blipFill>
                    <a:blip r:embed="rId29"/>
                    <a:stretch>
                      <a:fillRect/>
                    </a:stretch>
                  </pic:blipFill>
                  <pic:spPr>
                    <a:xfrm>
                      <a:off x="0" y="0"/>
                      <a:ext cx="2043610" cy="2720714"/>
                    </a:xfrm>
                    <a:prstGeom prst="rect">
                      <a:avLst/>
                    </a:prstGeom>
                  </pic:spPr>
                </pic:pic>
              </a:graphicData>
            </a:graphic>
          </wp:inline>
        </w:drawing>
      </w:r>
    </w:p>
    <w:p w14:paraId="3A826531" w14:textId="3C38609C" w:rsidR="00B31570" w:rsidRPr="00B31570" w:rsidRDefault="00B31570" w:rsidP="00B31570">
      <w:pPr>
        <w:autoSpaceDE w:val="0"/>
        <w:autoSpaceDN w:val="0"/>
        <w:adjustRightInd w:val="0"/>
        <w:spacing w:after="0" w:line="240" w:lineRule="auto"/>
        <w:ind w:left="360"/>
        <w:jc w:val="center"/>
        <w:rPr>
          <w:rFonts w:ascii="Arial" w:hAnsi="Arial" w:cs="Arial"/>
          <w:b/>
          <w:bCs/>
          <w:sz w:val="18"/>
          <w:szCs w:val="18"/>
        </w:rPr>
      </w:pPr>
      <w:r w:rsidRPr="00B31570">
        <w:rPr>
          <w:rFonts w:ascii="Arial" w:hAnsi="Arial" w:cs="Arial"/>
          <w:b/>
          <w:bCs/>
          <w:sz w:val="18"/>
          <w:szCs w:val="18"/>
        </w:rPr>
        <w:t xml:space="preserve">Formato </w:t>
      </w:r>
      <w:proofErr w:type="spellStart"/>
      <w:r w:rsidRPr="00B31570">
        <w:rPr>
          <w:rFonts w:ascii="Arial" w:hAnsi="Arial" w:cs="Arial"/>
          <w:b/>
          <w:bCs/>
          <w:sz w:val="18"/>
          <w:szCs w:val="18"/>
        </w:rPr>
        <w:t>excel</w:t>
      </w:r>
      <w:proofErr w:type="spellEnd"/>
    </w:p>
    <w:p w14:paraId="31E73597" w14:textId="368B629A" w:rsidR="00B31570" w:rsidRDefault="00B31570" w:rsidP="00B31570">
      <w:pPr>
        <w:autoSpaceDE w:val="0"/>
        <w:autoSpaceDN w:val="0"/>
        <w:adjustRightInd w:val="0"/>
        <w:spacing w:after="0" w:line="240" w:lineRule="auto"/>
        <w:ind w:left="360"/>
        <w:jc w:val="both"/>
        <w:rPr>
          <w:rFonts w:ascii="Arial" w:hAnsi="Arial" w:cs="Arial"/>
        </w:rPr>
      </w:pPr>
      <w:r w:rsidRPr="00B31570">
        <w:rPr>
          <w:rFonts w:ascii="Arial" w:hAnsi="Arial" w:cs="Arial"/>
          <w:noProof/>
        </w:rPr>
        <w:lastRenderedPageBreak/>
        <w:drawing>
          <wp:inline distT="0" distB="0" distL="0" distR="0" wp14:anchorId="1E9D5E3F" wp14:editId="29CE9DBA">
            <wp:extent cx="5612130" cy="4004310"/>
            <wp:effectExtent l="0" t="0" r="7620" b="0"/>
            <wp:docPr id="1015747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7964" name=""/>
                    <pic:cNvPicPr/>
                  </pic:nvPicPr>
                  <pic:blipFill>
                    <a:blip r:embed="rId30"/>
                    <a:stretch>
                      <a:fillRect/>
                    </a:stretch>
                  </pic:blipFill>
                  <pic:spPr>
                    <a:xfrm>
                      <a:off x="0" y="0"/>
                      <a:ext cx="5612130" cy="4004310"/>
                    </a:xfrm>
                    <a:prstGeom prst="rect">
                      <a:avLst/>
                    </a:prstGeom>
                  </pic:spPr>
                </pic:pic>
              </a:graphicData>
            </a:graphic>
          </wp:inline>
        </w:drawing>
      </w:r>
    </w:p>
    <w:p w14:paraId="67563C31" w14:textId="75A5B016" w:rsidR="00B31570" w:rsidRPr="00B31570" w:rsidRDefault="00B31570" w:rsidP="00B31570">
      <w:pPr>
        <w:autoSpaceDE w:val="0"/>
        <w:autoSpaceDN w:val="0"/>
        <w:adjustRightInd w:val="0"/>
        <w:spacing w:after="0" w:line="240" w:lineRule="auto"/>
        <w:ind w:left="360"/>
        <w:jc w:val="center"/>
        <w:rPr>
          <w:rFonts w:ascii="Arial" w:hAnsi="Arial" w:cs="Arial"/>
          <w:b/>
          <w:bCs/>
          <w:sz w:val="18"/>
          <w:szCs w:val="18"/>
        </w:rPr>
      </w:pPr>
      <w:r w:rsidRPr="00B31570">
        <w:rPr>
          <w:rFonts w:ascii="Arial" w:hAnsi="Arial" w:cs="Arial"/>
          <w:b/>
          <w:bCs/>
          <w:sz w:val="18"/>
          <w:szCs w:val="18"/>
        </w:rPr>
        <w:t>Formato PDF</w:t>
      </w:r>
    </w:p>
    <w:p w14:paraId="71457383" w14:textId="77777777" w:rsidR="00CB236C" w:rsidRDefault="00CB236C" w:rsidP="00CB236C">
      <w:pPr>
        <w:numPr>
          <w:ilvl w:val="0"/>
          <w:numId w:val="2"/>
        </w:numPr>
        <w:autoSpaceDE w:val="0"/>
        <w:autoSpaceDN w:val="0"/>
        <w:adjustRightInd w:val="0"/>
        <w:spacing w:after="0" w:line="240" w:lineRule="auto"/>
        <w:rPr>
          <w:rFonts w:ascii="Arial" w:hAnsi="Arial" w:cs="Arial"/>
          <w:b/>
          <w:bCs/>
        </w:rPr>
      </w:pPr>
      <w:proofErr w:type="spellStart"/>
      <w:r w:rsidRPr="00B31570">
        <w:rPr>
          <w:rFonts w:ascii="Arial" w:hAnsi="Arial" w:cs="Arial"/>
          <w:b/>
          <w:bCs/>
        </w:rPr>
        <w:t>Dashboards</w:t>
      </w:r>
      <w:proofErr w:type="spellEnd"/>
    </w:p>
    <w:p w14:paraId="2E8282EC" w14:textId="77777777" w:rsidR="00AC3616" w:rsidRPr="00B31570" w:rsidRDefault="00AC3616" w:rsidP="00AC3616">
      <w:pPr>
        <w:autoSpaceDE w:val="0"/>
        <w:autoSpaceDN w:val="0"/>
        <w:adjustRightInd w:val="0"/>
        <w:spacing w:after="0" w:line="240" w:lineRule="auto"/>
        <w:ind w:left="720"/>
        <w:rPr>
          <w:rFonts w:ascii="Arial" w:hAnsi="Arial" w:cs="Arial"/>
          <w:b/>
          <w:bCs/>
        </w:rPr>
      </w:pPr>
    </w:p>
    <w:p w14:paraId="106D5ED4" w14:textId="146FB123" w:rsidR="00CB236C" w:rsidRDefault="00B31570" w:rsidP="00B31570">
      <w:pPr>
        <w:autoSpaceDE w:val="0"/>
        <w:autoSpaceDN w:val="0"/>
        <w:adjustRightInd w:val="0"/>
        <w:spacing w:after="0" w:line="240" w:lineRule="auto"/>
        <w:ind w:firstLine="360"/>
        <w:rPr>
          <w:rFonts w:ascii="Arial" w:hAnsi="Arial" w:cs="Arial"/>
        </w:rPr>
      </w:pPr>
      <w:r w:rsidRPr="00B31570">
        <w:rPr>
          <w:rFonts w:ascii="Arial" w:hAnsi="Arial" w:cs="Arial"/>
        </w:rPr>
        <w:t>Son casillas que permiten ver el ultimo valor tomado por el sistema de monitoreo</w:t>
      </w:r>
    </w:p>
    <w:p w14:paraId="186FB5FC" w14:textId="77777777" w:rsidR="00AC3616" w:rsidRDefault="00AC3616" w:rsidP="00B31570">
      <w:pPr>
        <w:autoSpaceDE w:val="0"/>
        <w:autoSpaceDN w:val="0"/>
        <w:adjustRightInd w:val="0"/>
        <w:spacing w:after="0" w:line="240" w:lineRule="auto"/>
        <w:ind w:firstLine="360"/>
        <w:rPr>
          <w:rFonts w:ascii="Arial" w:hAnsi="Arial" w:cs="Arial"/>
        </w:rPr>
      </w:pPr>
    </w:p>
    <w:p w14:paraId="2D2DC957" w14:textId="1C812F40" w:rsidR="00B31570" w:rsidRDefault="00AC3616" w:rsidP="00B31570">
      <w:pPr>
        <w:autoSpaceDE w:val="0"/>
        <w:autoSpaceDN w:val="0"/>
        <w:adjustRightInd w:val="0"/>
        <w:spacing w:after="0" w:line="240" w:lineRule="auto"/>
        <w:ind w:firstLine="360"/>
        <w:rPr>
          <w:rFonts w:ascii="Arial" w:hAnsi="Arial" w:cs="Arial"/>
        </w:rPr>
      </w:pPr>
      <w:r>
        <w:rPr>
          <w:rFonts w:ascii="Arial" w:hAnsi="Arial" w:cs="Arial"/>
          <w:noProof/>
        </w:rPr>
        <w:drawing>
          <wp:inline distT="0" distB="0" distL="0" distR="0" wp14:anchorId="1F1F8A4D" wp14:editId="2F4245EC">
            <wp:extent cx="5608320" cy="1577340"/>
            <wp:effectExtent l="0" t="0" r="0" b="3810"/>
            <wp:docPr id="2843361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8320" cy="1577340"/>
                    </a:xfrm>
                    <a:prstGeom prst="rect">
                      <a:avLst/>
                    </a:prstGeom>
                    <a:noFill/>
                    <a:ln>
                      <a:noFill/>
                    </a:ln>
                  </pic:spPr>
                </pic:pic>
              </a:graphicData>
            </a:graphic>
          </wp:inline>
        </w:drawing>
      </w:r>
    </w:p>
    <w:p w14:paraId="15A04040" w14:textId="0DB02C5D" w:rsidR="00AC3616" w:rsidRPr="00CB236C" w:rsidRDefault="00AC3616" w:rsidP="00B31570">
      <w:pPr>
        <w:autoSpaceDE w:val="0"/>
        <w:autoSpaceDN w:val="0"/>
        <w:adjustRightInd w:val="0"/>
        <w:spacing w:after="0" w:line="240" w:lineRule="auto"/>
        <w:ind w:firstLine="360"/>
        <w:rPr>
          <w:rFonts w:ascii="Arial" w:hAnsi="Arial" w:cs="Arial"/>
        </w:rPr>
      </w:pPr>
      <w:r w:rsidRPr="00AC3616">
        <w:rPr>
          <w:rFonts w:ascii="Arial" w:hAnsi="Arial" w:cs="Arial"/>
          <w:noProof/>
        </w:rPr>
        <w:drawing>
          <wp:inline distT="0" distB="0" distL="0" distR="0" wp14:anchorId="3AA2A601" wp14:editId="495C1F9D">
            <wp:extent cx="5612130" cy="2134870"/>
            <wp:effectExtent l="0" t="0" r="7620" b="0"/>
            <wp:docPr id="366609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9069" name=""/>
                    <pic:cNvPicPr/>
                  </pic:nvPicPr>
                  <pic:blipFill>
                    <a:blip r:embed="rId32"/>
                    <a:stretch>
                      <a:fillRect/>
                    </a:stretch>
                  </pic:blipFill>
                  <pic:spPr>
                    <a:xfrm>
                      <a:off x="0" y="0"/>
                      <a:ext cx="5612130" cy="2134870"/>
                    </a:xfrm>
                    <a:prstGeom prst="rect">
                      <a:avLst/>
                    </a:prstGeom>
                  </pic:spPr>
                </pic:pic>
              </a:graphicData>
            </a:graphic>
          </wp:inline>
        </w:drawing>
      </w:r>
    </w:p>
    <w:p w14:paraId="4EDBB6C4" w14:textId="77777777" w:rsidR="00CB236C" w:rsidRPr="00CB236C" w:rsidRDefault="00CB236C" w:rsidP="00CB236C">
      <w:pPr>
        <w:pStyle w:val="Prrafodelista"/>
        <w:numPr>
          <w:ilvl w:val="0"/>
          <w:numId w:val="1"/>
        </w:numPr>
        <w:autoSpaceDE w:val="0"/>
        <w:autoSpaceDN w:val="0"/>
        <w:adjustRightInd w:val="0"/>
        <w:spacing w:after="0" w:line="240" w:lineRule="auto"/>
        <w:rPr>
          <w:rFonts w:ascii="Arial" w:hAnsi="Arial" w:cs="Arial"/>
        </w:rPr>
      </w:pPr>
      <w:r w:rsidRPr="00CB236C">
        <w:rPr>
          <w:rFonts w:ascii="Arial" w:hAnsi="Arial" w:cs="Arial"/>
          <w:b/>
        </w:rPr>
        <w:t>Menú de selección</w:t>
      </w:r>
    </w:p>
    <w:p w14:paraId="5DFF6F8B" w14:textId="77777777" w:rsidR="00CB236C" w:rsidRPr="00CB236C" w:rsidRDefault="00CB236C" w:rsidP="00CB236C">
      <w:pPr>
        <w:autoSpaceDE w:val="0"/>
        <w:autoSpaceDN w:val="0"/>
        <w:adjustRightInd w:val="0"/>
        <w:spacing w:after="0" w:line="240" w:lineRule="auto"/>
        <w:rPr>
          <w:rFonts w:ascii="Arial" w:hAnsi="Arial" w:cs="Arial"/>
        </w:rPr>
      </w:pPr>
    </w:p>
    <w:p w14:paraId="2B670861" w14:textId="77777777" w:rsidR="00CB236C" w:rsidRDefault="00CB236C" w:rsidP="00CB236C">
      <w:pPr>
        <w:autoSpaceDE w:val="0"/>
        <w:autoSpaceDN w:val="0"/>
        <w:adjustRightInd w:val="0"/>
        <w:spacing w:after="0" w:line="240" w:lineRule="auto"/>
        <w:rPr>
          <w:rFonts w:ascii="Arial" w:hAnsi="Arial" w:cs="Arial"/>
        </w:rPr>
      </w:pPr>
      <w:r w:rsidRPr="00CB236C">
        <w:rPr>
          <w:rFonts w:ascii="Arial" w:hAnsi="Arial" w:cs="Arial"/>
        </w:rPr>
        <w:t xml:space="preserve">La solución desarrollada por </w:t>
      </w:r>
      <w:proofErr w:type="spellStart"/>
      <w:r w:rsidRPr="00CB236C">
        <w:rPr>
          <w:rFonts w:ascii="Arial" w:hAnsi="Arial" w:cs="Arial"/>
        </w:rPr>
        <w:t>Netux</w:t>
      </w:r>
      <w:proofErr w:type="spellEnd"/>
      <w:r w:rsidRPr="00CB236C">
        <w:rPr>
          <w:rFonts w:ascii="Arial" w:hAnsi="Arial" w:cs="Arial"/>
        </w:rPr>
        <w:t xml:space="preserve"> contiene un menú basado en UX (experiencia de usuario), el cual permite de una manera sencilla seleccionar cualquiera de las opciones entregadas en la solución.</w:t>
      </w:r>
    </w:p>
    <w:p w14:paraId="04827B08" w14:textId="5364781B" w:rsidR="007E1E38" w:rsidRDefault="007E1E38" w:rsidP="00CB236C">
      <w:pPr>
        <w:autoSpaceDE w:val="0"/>
        <w:autoSpaceDN w:val="0"/>
        <w:adjustRightInd w:val="0"/>
        <w:spacing w:after="0" w:line="240" w:lineRule="auto"/>
        <w:rPr>
          <w:rFonts w:ascii="Arial" w:hAnsi="Arial" w:cs="Arial"/>
        </w:rPr>
      </w:pPr>
      <w:r w:rsidRPr="007E1E38">
        <w:rPr>
          <w:rFonts w:ascii="Arial" w:hAnsi="Arial" w:cs="Arial"/>
          <w:noProof/>
        </w:rPr>
        <w:drawing>
          <wp:inline distT="0" distB="0" distL="0" distR="0" wp14:anchorId="5060776E" wp14:editId="12D9E0A4">
            <wp:extent cx="5612130" cy="2670810"/>
            <wp:effectExtent l="0" t="0" r="7620" b="0"/>
            <wp:docPr id="5386600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60083" name="Imagen 1" descr="Interfaz de usuario gráfica, Aplicación&#10;&#10;El contenido generado por IA puede ser incorrecto."/>
                    <pic:cNvPicPr/>
                  </pic:nvPicPr>
                  <pic:blipFill>
                    <a:blip r:embed="rId33"/>
                    <a:stretch>
                      <a:fillRect/>
                    </a:stretch>
                  </pic:blipFill>
                  <pic:spPr>
                    <a:xfrm>
                      <a:off x="0" y="0"/>
                      <a:ext cx="5612130" cy="2670810"/>
                    </a:xfrm>
                    <a:prstGeom prst="rect">
                      <a:avLst/>
                    </a:prstGeom>
                  </pic:spPr>
                </pic:pic>
              </a:graphicData>
            </a:graphic>
          </wp:inline>
        </w:drawing>
      </w:r>
    </w:p>
    <w:p w14:paraId="4AC7D0E6" w14:textId="77777777" w:rsidR="007E1E38" w:rsidRDefault="007E1E38" w:rsidP="00CB236C">
      <w:pPr>
        <w:autoSpaceDE w:val="0"/>
        <w:autoSpaceDN w:val="0"/>
        <w:adjustRightInd w:val="0"/>
        <w:spacing w:after="0" w:line="240" w:lineRule="auto"/>
        <w:rPr>
          <w:rFonts w:ascii="Arial" w:hAnsi="Arial" w:cs="Arial"/>
        </w:rPr>
      </w:pPr>
    </w:p>
    <w:p w14:paraId="0F1301EC" w14:textId="77777777" w:rsidR="007E1E38" w:rsidRDefault="007E1E38" w:rsidP="007E1E38">
      <w:pPr>
        <w:pStyle w:val="Prrafodelista"/>
        <w:numPr>
          <w:ilvl w:val="0"/>
          <w:numId w:val="19"/>
        </w:numPr>
        <w:autoSpaceDE w:val="0"/>
        <w:autoSpaceDN w:val="0"/>
        <w:adjustRightInd w:val="0"/>
        <w:spacing w:after="0" w:line="240" w:lineRule="auto"/>
        <w:jc w:val="both"/>
        <w:rPr>
          <w:rFonts w:ascii="Arial" w:hAnsi="Arial" w:cs="Arial"/>
        </w:rPr>
      </w:pPr>
      <w:r w:rsidRPr="007E1E38">
        <w:rPr>
          <w:rFonts w:ascii="Arial" w:hAnsi="Arial" w:cs="Arial"/>
        </w:rPr>
        <w:t>Dispositivos En esta sección de la plataforma aparece el listado de dispositivos con los que la entidad cuenta, donde se pueden visualizar los siguientes campos:</w:t>
      </w:r>
    </w:p>
    <w:p w14:paraId="6F08E9FA" w14:textId="77777777" w:rsidR="007E1E38" w:rsidRDefault="007E1E38" w:rsidP="007E1E38">
      <w:pPr>
        <w:pStyle w:val="Prrafodelista"/>
        <w:numPr>
          <w:ilvl w:val="0"/>
          <w:numId w:val="20"/>
        </w:numPr>
        <w:autoSpaceDE w:val="0"/>
        <w:autoSpaceDN w:val="0"/>
        <w:adjustRightInd w:val="0"/>
        <w:spacing w:after="0" w:line="240" w:lineRule="auto"/>
        <w:jc w:val="both"/>
        <w:rPr>
          <w:rFonts w:ascii="Arial" w:hAnsi="Arial" w:cs="Arial"/>
        </w:rPr>
      </w:pPr>
      <w:r w:rsidRPr="007E1E38">
        <w:rPr>
          <w:rFonts w:ascii="Arial" w:hAnsi="Arial" w:cs="Arial"/>
        </w:rPr>
        <w:t xml:space="preserve">Nombre de cada equipo </w:t>
      </w:r>
    </w:p>
    <w:p w14:paraId="7372EEC6" w14:textId="77777777" w:rsidR="007E1E38" w:rsidRDefault="007E1E38" w:rsidP="007E1E38">
      <w:pPr>
        <w:pStyle w:val="Prrafodelista"/>
        <w:numPr>
          <w:ilvl w:val="0"/>
          <w:numId w:val="20"/>
        </w:numPr>
        <w:autoSpaceDE w:val="0"/>
        <w:autoSpaceDN w:val="0"/>
        <w:adjustRightInd w:val="0"/>
        <w:spacing w:after="0" w:line="240" w:lineRule="auto"/>
        <w:jc w:val="both"/>
        <w:rPr>
          <w:rFonts w:ascii="Arial" w:hAnsi="Arial" w:cs="Arial"/>
        </w:rPr>
      </w:pPr>
      <w:r w:rsidRPr="007E1E38">
        <w:rPr>
          <w:rFonts w:ascii="Arial" w:hAnsi="Arial" w:cs="Arial"/>
        </w:rPr>
        <w:t>Tipo de tecnología instalada</w:t>
      </w:r>
    </w:p>
    <w:p w14:paraId="485A0B11" w14:textId="77777777" w:rsidR="007E1E38" w:rsidRDefault="007E1E38" w:rsidP="00CB236C">
      <w:pPr>
        <w:pStyle w:val="Prrafodelista"/>
        <w:numPr>
          <w:ilvl w:val="0"/>
          <w:numId w:val="20"/>
        </w:numPr>
        <w:autoSpaceDE w:val="0"/>
        <w:autoSpaceDN w:val="0"/>
        <w:adjustRightInd w:val="0"/>
        <w:spacing w:after="0" w:line="240" w:lineRule="auto"/>
        <w:rPr>
          <w:rFonts w:ascii="Arial" w:hAnsi="Arial" w:cs="Arial"/>
        </w:rPr>
      </w:pPr>
      <w:r w:rsidRPr="007E1E38">
        <w:rPr>
          <w:rFonts w:ascii="Arial" w:hAnsi="Arial" w:cs="Arial"/>
        </w:rPr>
        <w:t>Tipo de sensor del cada equipo</w:t>
      </w:r>
    </w:p>
    <w:p w14:paraId="24B008BD" w14:textId="77777777" w:rsidR="007E1E38" w:rsidRDefault="007E1E38" w:rsidP="00CB236C">
      <w:pPr>
        <w:pStyle w:val="Prrafodelista"/>
        <w:numPr>
          <w:ilvl w:val="0"/>
          <w:numId w:val="20"/>
        </w:numPr>
        <w:autoSpaceDE w:val="0"/>
        <w:autoSpaceDN w:val="0"/>
        <w:adjustRightInd w:val="0"/>
        <w:spacing w:after="0" w:line="240" w:lineRule="auto"/>
        <w:rPr>
          <w:rFonts w:ascii="Arial" w:hAnsi="Arial" w:cs="Arial"/>
        </w:rPr>
      </w:pPr>
      <w:r w:rsidRPr="007E1E38">
        <w:rPr>
          <w:rFonts w:ascii="Arial" w:hAnsi="Arial" w:cs="Arial"/>
        </w:rPr>
        <w:t xml:space="preserve">Fecha de producción </w:t>
      </w:r>
    </w:p>
    <w:p w14:paraId="6EE9B8A9" w14:textId="1B36E9B2" w:rsidR="007E1E38" w:rsidRDefault="007E1E38" w:rsidP="00CB236C">
      <w:pPr>
        <w:pStyle w:val="Prrafodelista"/>
        <w:numPr>
          <w:ilvl w:val="0"/>
          <w:numId w:val="20"/>
        </w:numPr>
        <w:autoSpaceDE w:val="0"/>
        <w:autoSpaceDN w:val="0"/>
        <w:adjustRightInd w:val="0"/>
        <w:spacing w:after="0" w:line="240" w:lineRule="auto"/>
        <w:rPr>
          <w:rFonts w:ascii="Arial" w:hAnsi="Arial" w:cs="Arial"/>
        </w:rPr>
      </w:pPr>
      <w:r w:rsidRPr="007E1E38">
        <w:rPr>
          <w:rFonts w:ascii="Arial" w:hAnsi="Arial" w:cs="Arial"/>
        </w:rPr>
        <w:t>Versión del firmware de cada equipo</w:t>
      </w:r>
    </w:p>
    <w:p w14:paraId="4EE404E4" w14:textId="07AFAE94" w:rsidR="007E1E38" w:rsidRDefault="007E1E38" w:rsidP="007E1E38">
      <w:pPr>
        <w:autoSpaceDE w:val="0"/>
        <w:autoSpaceDN w:val="0"/>
        <w:adjustRightInd w:val="0"/>
        <w:spacing w:after="0" w:line="240" w:lineRule="auto"/>
        <w:rPr>
          <w:rFonts w:ascii="Arial" w:hAnsi="Arial" w:cs="Arial"/>
        </w:rPr>
      </w:pPr>
      <w:r w:rsidRPr="007E1E38">
        <w:rPr>
          <w:rFonts w:ascii="Arial" w:hAnsi="Arial" w:cs="Arial"/>
          <w:noProof/>
        </w:rPr>
        <w:drawing>
          <wp:inline distT="0" distB="0" distL="0" distR="0" wp14:anchorId="79C92360" wp14:editId="2408D7C3">
            <wp:extent cx="5612130" cy="2002790"/>
            <wp:effectExtent l="0" t="0" r="7620" b="0"/>
            <wp:docPr id="442836513"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36513" name="Imagen 1" descr="Interfaz de usuario gráfica, Aplicación, Teams&#10;&#10;El contenido generado por IA puede ser incorrecto."/>
                    <pic:cNvPicPr/>
                  </pic:nvPicPr>
                  <pic:blipFill>
                    <a:blip r:embed="rId34"/>
                    <a:stretch>
                      <a:fillRect/>
                    </a:stretch>
                  </pic:blipFill>
                  <pic:spPr>
                    <a:xfrm>
                      <a:off x="0" y="0"/>
                      <a:ext cx="5612130" cy="2002790"/>
                    </a:xfrm>
                    <a:prstGeom prst="rect">
                      <a:avLst/>
                    </a:prstGeom>
                  </pic:spPr>
                </pic:pic>
              </a:graphicData>
            </a:graphic>
          </wp:inline>
        </w:drawing>
      </w:r>
    </w:p>
    <w:p w14:paraId="60CFEECB" w14:textId="77777777" w:rsidR="007E1E38" w:rsidRDefault="007E1E38" w:rsidP="007E1E38">
      <w:pPr>
        <w:autoSpaceDE w:val="0"/>
        <w:autoSpaceDN w:val="0"/>
        <w:adjustRightInd w:val="0"/>
        <w:spacing w:after="0" w:line="240" w:lineRule="auto"/>
        <w:rPr>
          <w:rFonts w:ascii="Arial" w:hAnsi="Arial" w:cs="Arial"/>
        </w:rPr>
      </w:pPr>
    </w:p>
    <w:p w14:paraId="35FD63CF" w14:textId="77777777" w:rsidR="007E1E38" w:rsidRPr="007E1E38" w:rsidRDefault="007E1E38" w:rsidP="007E1E38">
      <w:pPr>
        <w:pStyle w:val="Prrafodelista"/>
        <w:numPr>
          <w:ilvl w:val="0"/>
          <w:numId w:val="19"/>
        </w:numPr>
        <w:autoSpaceDE w:val="0"/>
        <w:autoSpaceDN w:val="0"/>
        <w:adjustRightInd w:val="0"/>
        <w:spacing w:after="0" w:line="240" w:lineRule="auto"/>
        <w:rPr>
          <w:rFonts w:ascii="Arial" w:hAnsi="Arial" w:cs="Arial"/>
        </w:rPr>
      </w:pPr>
      <w:r w:rsidRPr="007E1E38">
        <w:rPr>
          <w:rFonts w:ascii="Arial" w:hAnsi="Arial" w:cs="Arial"/>
        </w:rPr>
        <w:t xml:space="preserve">Variables </w:t>
      </w:r>
    </w:p>
    <w:p w14:paraId="6D831A89" w14:textId="486EB081" w:rsidR="007E1E38" w:rsidRDefault="007E1E38" w:rsidP="007E1E38">
      <w:pPr>
        <w:autoSpaceDE w:val="0"/>
        <w:autoSpaceDN w:val="0"/>
        <w:adjustRightInd w:val="0"/>
        <w:spacing w:after="0" w:line="240" w:lineRule="auto"/>
        <w:jc w:val="both"/>
        <w:rPr>
          <w:rFonts w:ascii="Arial" w:hAnsi="Arial" w:cs="Arial"/>
        </w:rPr>
      </w:pPr>
      <w:r w:rsidRPr="007E1E38">
        <w:rPr>
          <w:rFonts w:ascii="Arial" w:hAnsi="Arial" w:cs="Arial"/>
        </w:rPr>
        <w:t>En esta sección de la plataforma se pueden evidenciar todas las variables asociadas a cada equipo con los que cuenta la entidad. Además, nos permite visualizar de forma rápida los rangos de operación con los que cuenta cada dispositivo</w:t>
      </w:r>
      <w:r>
        <w:rPr>
          <w:rFonts w:ascii="Arial" w:hAnsi="Arial" w:cs="Arial"/>
        </w:rPr>
        <w:t>.</w:t>
      </w:r>
    </w:p>
    <w:p w14:paraId="22E0D870" w14:textId="59ABED50" w:rsidR="007E1E38" w:rsidRDefault="007E1E38" w:rsidP="007E1E38">
      <w:pPr>
        <w:autoSpaceDE w:val="0"/>
        <w:autoSpaceDN w:val="0"/>
        <w:adjustRightInd w:val="0"/>
        <w:spacing w:after="0" w:line="240" w:lineRule="auto"/>
        <w:rPr>
          <w:rFonts w:ascii="Arial" w:hAnsi="Arial" w:cs="Arial"/>
        </w:rPr>
      </w:pPr>
      <w:r w:rsidRPr="007E1E38">
        <w:rPr>
          <w:rFonts w:ascii="Arial" w:hAnsi="Arial" w:cs="Arial"/>
          <w:noProof/>
        </w:rPr>
        <w:lastRenderedPageBreak/>
        <w:drawing>
          <wp:inline distT="0" distB="0" distL="0" distR="0" wp14:anchorId="33BC0448" wp14:editId="69284FD0">
            <wp:extent cx="5612130" cy="2010410"/>
            <wp:effectExtent l="0" t="0" r="7620" b="8890"/>
            <wp:docPr id="291087289" name="Imagen 1" descr="Imagen que contiene entero, rebaño, llenado, pája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7289" name="Imagen 1" descr="Imagen que contiene entero, rebaño, llenado, pájaro&#10;&#10;El contenido generado por IA puede ser incorrecto."/>
                    <pic:cNvPicPr/>
                  </pic:nvPicPr>
                  <pic:blipFill>
                    <a:blip r:embed="rId35"/>
                    <a:stretch>
                      <a:fillRect/>
                    </a:stretch>
                  </pic:blipFill>
                  <pic:spPr>
                    <a:xfrm>
                      <a:off x="0" y="0"/>
                      <a:ext cx="5612130" cy="2010410"/>
                    </a:xfrm>
                    <a:prstGeom prst="rect">
                      <a:avLst/>
                    </a:prstGeom>
                  </pic:spPr>
                </pic:pic>
              </a:graphicData>
            </a:graphic>
          </wp:inline>
        </w:drawing>
      </w:r>
    </w:p>
    <w:p w14:paraId="4CAAB5B6" w14:textId="77777777" w:rsidR="007E1E38" w:rsidRDefault="007E1E38" w:rsidP="007E1E38">
      <w:pPr>
        <w:autoSpaceDE w:val="0"/>
        <w:autoSpaceDN w:val="0"/>
        <w:adjustRightInd w:val="0"/>
        <w:spacing w:after="0" w:line="240" w:lineRule="auto"/>
        <w:rPr>
          <w:rFonts w:ascii="Arial" w:hAnsi="Arial" w:cs="Arial"/>
        </w:rPr>
      </w:pPr>
    </w:p>
    <w:p w14:paraId="33EFDA99" w14:textId="77777777" w:rsidR="007E1E38" w:rsidRPr="007E1E38" w:rsidRDefault="007E1E38" w:rsidP="007E1E38">
      <w:pPr>
        <w:pStyle w:val="Prrafodelista"/>
        <w:numPr>
          <w:ilvl w:val="0"/>
          <w:numId w:val="19"/>
        </w:numPr>
        <w:autoSpaceDE w:val="0"/>
        <w:autoSpaceDN w:val="0"/>
        <w:adjustRightInd w:val="0"/>
        <w:spacing w:after="0" w:line="240" w:lineRule="auto"/>
        <w:rPr>
          <w:rFonts w:ascii="Arial" w:hAnsi="Arial" w:cs="Arial"/>
        </w:rPr>
      </w:pPr>
      <w:r w:rsidRPr="007E1E38">
        <w:rPr>
          <w:rFonts w:ascii="Arial" w:hAnsi="Arial" w:cs="Arial"/>
        </w:rPr>
        <w:t>Contactos</w:t>
      </w:r>
    </w:p>
    <w:p w14:paraId="32278741" w14:textId="3E55581A" w:rsidR="007E1E38" w:rsidRDefault="007E1E38" w:rsidP="007E1E38">
      <w:pPr>
        <w:autoSpaceDE w:val="0"/>
        <w:autoSpaceDN w:val="0"/>
        <w:adjustRightInd w:val="0"/>
        <w:spacing w:after="0" w:line="240" w:lineRule="auto"/>
        <w:jc w:val="both"/>
        <w:rPr>
          <w:rFonts w:ascii="Arial" w:hAnsi="Arial" w:cs="Arial"/>
        </w:rPr>
      </w:pPr>
      <w:r w:rsidRPr="007E1E38">
        <w:rPr>
          <w:rFonts w:ascii="Arial" w:hAnsi="Arial" w:cs="Arial"/>
        </w:rPr>
        <w:t>En esta sección es posible visualizar los contactos que se tienen previamente</w:t>
      </w:r>
      <w:r>
        <w:rPr>
          <w:rFonts w:ascii="Arial" w:hAnsi="Arial" w:cs="Arial"/>
        </w:rPr>
        <w:t xml:space="preserve"> </w:t>
      </w:r>
      <w:r w:rsidRPr="007E1E38">
        <w:rPr>
          <w:rFonts w:ascii="Arial" w:hAnsi="Arial" w:cs="Arial"/>
        </w:rPr>
        <w:t>configurados para la entidad, según la información y necesidad de cada una.</w:t>
      </w:r>
    </w:p>
    <w:p w14:paraId="05C3B13E" w14:textId="099C9869" w:rsidR="007E1E38" w:rsidRDefault="007E1E38" w:rsidP="007E1E38">
      <w:pPr>
        <w:autoSpaceDE w:val="0"/>
        <w:autoSpaceDN w:val="0"/>
        <w:adjustRightInd w:val="0"/>
        <w:spacing w:after="0" w:line="240" w:lineRule="auto"/>
        <w:jc w:val="both"/>
        <w:rPr>
          <w:rFonts w:ascii="Arial" w:hAnsi="Arial" w:cs="Arial"/>
        </w:rPr>
      </w:pPr>
      <w:r w:rsidRPr="007E1E38">
        <w:rPr>
          <w:rFonts w:ascii="Arial" w:hAnsi="Arial" w:cs="Arial"/>
          <w:noProof/>
        </w:rPr>
        <w:drawing>
          <wp:inline distT="0" distB="0" distL="0" distR="0" wp14:anchorId="578F9C9B" wp14:editId="7C0589D3">
            <wp:extent cx="5612130" cy="1852930"/>
            <wp:effectExtent l="0" t="0" r="7620" b="0"/>
            <wp:docPr id="1326720165"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20165" name="Imagen 1" descr="Interfaz de usuario gráfica, Aplicación, Teams&#10;&#10;El contenido generado por IA puede ser incorrecto."/>
                    <pic:cNvPicPr/>
                  </pic:nvPicPr>
                  <pic:blipFill>
                    <a:blip r:embed="rId36"/>
                    <a:stretch>
                      <a:fillRect/>
                    </a:stretch>
                  </pic:blipFill>
                  <pic:spPr>
                    <a:xfrm>
                      <a:off x="0" y="0"/>
                      <a:ext cx="5612130" cy="1852930"/>
                    </a:xfrm>
                    <a:prstGeom prst="rect">
                      <a:avLst/>
                    </a:prstGeom>
                  </pic:spPr>
                </pic:pic>
              </a:graphicData>
            </a:graphic>
          </wp:inline>
        </w:drawing>
      </w:r>
    </w:p>
    <w:p w14:paraId="75F01440" w14:textId="77777777" w:rsidR="007E1E38" w:rsidRDefault="007E1E38" w:rsidP="007E1E38">
      <w:pPr>
        <w:autoSpaceDE w:val="0"/>
        <w:autoSpaceDN w:val="0"/>
        <w:adjustRightInd w:val="0"/>
        <w:spacing w:after="0" w:line="240" w:lineRule="auto"/>
        <w:jc w:val="both"/>
        <w:rPr>
          <w:rFonts w:ascii="Arial" w:hAnsi="Arial" w:cs="Arial"/>
        </w:rPr>
      </w:pPr>
    </w:p>
    <w:p w14:paraId="04776A84" w14:textId="77777777" w:rsidR="007E1E38" w:rsidRDefault="007E1E38" w:rsidP="007E1E38">
      <w:pPr>
        <w:pStyle w:val="Prrafodelista"/>
        <w:numPr>
          <w:ilvl w:val="0"/>
          <w:numId w:val="19"/>
        </w:numPr>
        <w:autoSpaceDE w:val="0"/>
        <w:autoSpaceDN w:val="0"/>
        <w:adjustRightInd w:val="0"/>
        <w:spacing w:after="0" w:line="240" w:lineRule="auto"/>
        <w:jc w:val="both"/>
        <w:rPr>
          <w:rFonts w:ascii="Arial" w:hAnsi="Arial" w:cs="Arial"/>
        </w:rPr>
      </w:pPr>
      <w:r w:rsidRPr="007E1E38">
        <w:rPr>
          <w:rFonts w:ascii="Arial" w:hAnsi="Arial" w:cs="Arial"/>
        </w:rPr>
        <w:t xml:space="preserve">Grupos: Dentro de esta sección, la plataforma permite: </w:t>
      </w:r>
    </w:p>
    <w:p w14:paraId="1DED8EF8" w14:textId="35F01AEF" w:rsidR="007E1E38" w:rsidRDefault="007E1E38" w:rsidP="00560AF9">
      <w:pPr>
        <w:pStyle w:val="Prrafodelista"/>
        <w:numPr>
          <w:ilvl w:val="0"/>
          <w:numId w:val="21"/>
        </w:numPr>
        <w:autoSpaceDE w:val="0"/>
        <w:autoSpaceDN w:val="0"/>
        <w:adjustRightInd w:val="0"/>
        <w:spacing w:after="0" w:line="240" w:lineRule="auto"/>
        <w:jc w:val="both"/>
        <w:rPr>
          <w:rFonts w:ascii="Arial" w:hAnsi="Arial" w:cs="Arial"/>
        </w:rPr>
      </w:pPr>
      <w:r w:rsidRPr="007E1E38">
        <w:rPr>
          <w:rFonts w:ascii="Arial" w:hAnsi="Arial" w:cs="Arial"/>
        </w:rPr>
        <w:t xml:space="preserve">Agrupar diferentes dispositivos que cada entidad decida según la necesidad. </w:t>
      </w:r>
    </w:p>
    <w:p w14:paraId="10FB0326" w14:textId="59D66A7E" w:rsidR="007E1E38" w:rsidRDefault="007E1E38" w:rsidP="00560AF9">
      <w:pPr>
        <w:pStyle w:val="Prrafodelista"/>
        <w:numPr>
          <w:ilvl w:val="0"/>
          <w:numId w:val="21"/>
        </w:numPr>
        <w:autoSpaceDE w:val="0"/>
        <w:autoSpaceDN w:val="0"/>
        <w:adjustRightInd w:val="0"/>
        <w:spacing w:after="0" w:line="240" w:lineRule="auto"/>
        <w:jc w:val="both"/>
        <w:rPr>
          <w:rFonts w:ascii="Arial" w:hAnsi="Arial" w:cs="Arial"/>
        </w:rPr>
      </w:pPr>
      <w:r w:rsidRPr="007E1E38">
        <w:rPr>
          <w:rFonts w:ascii="Arial" w:hAnsi="Arial" w:cs="Arial"/>
        </w:rPr>
        <w:t>Asociar a usuarios específicos en grupos puntuales, por ejemplo: los usuarios de la Sede 1 puede ver sólo la información correspondiente a la Sede 1.</w:t>
      </w:r>
    </w:p>
    <w:p w14:paraId="690BA9E4" w14:textId="23174572" w:rsidR="007E1E38" w:rsidRPr="007E1E38" w:rsidRDefault="00560AF9" w:rsidP="00560AF9">
      <w:pPr>
        <w:pStyle w:val="Prrafodelista"/>
        <w:autoSpaceDE w:val="0"/>
        <w:autoSpaceDN w:val="0"/>
        <w:adjustRightInd w:val="0"/>
        <w:spacing w:after="0" w:line="240" w:lineRule="auto"/>
        <w:jc w:val="center"/>
        <w:rPr>
          <w:rFonts w:ascii="Arial" w:hAnsi="Arial" w:cs="Arial"/>
        </w:rPr>
      </w:pPr>
      <w:r w:rsidRPr="00560AF9">
        <w:rPr>
          <w:rFonts w:ascii="Arial" w:hAnsi="Arial" w:cs="Arial"/>
          <w:noProof/>
        </w:rPr>
        <w:drawing>
          <wp:inline distT="0" distB="0" distL="0" distR="0" wp14:anchorId="4ECFE547" wp14:editId="67BB7267">
            <wp:extent cx="3854604" cy="3070860"/>
            <wp:effectExtent l="0" t="0" r="0" b="0"/>
            <wp:docPr id="448030725" name="Imagen 1" descr="Imagen que contiene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30725" name="Imagen 1" descr="Imagen que contiene Sitio web&#10;&#10;El contenido generado por IA puede ser incorrecto."/>
                    <pic:cNvPicPr/>
                  </pic:nvPicPr>
                  <pic:blipFill>
                    <a:blip r:embed="rId37"/>
                    <a:stretch>
                      <a:fillRect/>
                    </a:stretch>
                  </pic:blipFill>
                  <pic:spPr>
                    <a:xfrm>
                      <a:off x="0" y="0"/>
                      <a:ext cx="3857205" cy="3072932"/>
                    </a:xfrm>
                    <a:prstGeom prst="rect">
                      <a:avLst/>
                    </a:prstGeom>
                  </pic:spPr>
                </pic:pic>
              </a:graphicData>
            </a:graphic>
          </wp:inline>
        </w:drawing>
      </w:r>
    </w:p>
    <w:p w14:paraId="2AB945C2" w14:textId="77777777" w:rsidR="00CB236C" w:rsidRPr="00CB236C" w:rsidRDefault="00CB236C" w:rsidP="00CB236C">
      <w:pPr>
        <w:autoSpaceDE w:val="0"/>
        <w:autoSpaceDN w:val="0"/>
        <w:adjustRightInd w:val="0"/>
        <w:spacing w:after="0" w:line="240" w:lineRule="auto"/>
        <w:rPr>
          <w:rFonts w:ascii="Arial" w:hAnsi="Arial" w:cs="Arial"/>
        </w:rPr>
      </w:pPr>
    </w:p>
    <w:p w14:paraId="20B5F91F" w14:textId="4829F483" w:rsidR="00CB236C" w:rsidRPr="00CB236C" w:rsidRDefault="00CB236C" w:rsidP="00CB236C">
      <w:pPr>
        <w:pStyle w:val="Prrafodelista"/>
        <w:numPr>
          <w:ilvl w:val="0"/>
          <w:numId w:val="1"/>
        </w:numPr>
        <w:autoSpaceDE w:val="0"/>
        <w:autoSpaceDN w:val="0"/>
        <w:adjustRightInd w:val="0"/>
        <w:spacing w:after="0" w:line="240" w:lineRule="auto"/>
        <w:jc w:val="both"/>
        <w:rPr>
          <w:rFonts w:ascii="Arial" w:hAnsi="Arial" w:cs="Arial"/>
          <w:b/>
        </w:rPr>
      </w:pPr>
      <w:r w:rsidRPr="00CB236C">
        <w:rPr>
          <w:rFonts w:ascii="Arial" w:hAnsi="Arial" w:cs="Arial"/>
          <w:b/>
        </w:rPr>
        <w:lastRenderedPageBreak/>
        <w:t>Eventos (</w:t>
      </w:r>
      <w:r w:rsidR="007E1E38">
        <w:rPr>
          <w:rFonts w:ascii="Arial" w:hAnsi="Arial" w:cs="Arial"/>
          <w:b/>
        </w:rPr>
        <w:t>envío de notificaciones</w:t>
      </w:r>
      <w:r w:rsidRPr="00CB236C">
        <w:rPr>
          <w:rFonts w:ascii="Arial" w:hAnsi="Arial" w:cs="Arial"/>
          <w:b/>
        </w:rPr>
        <w:t>)</w:t>
      </w:r>
    </w:p>
    <w:p w14:paraId="0022E558" w14:textId="77777777" w:rsidR="00CB236C" w:rsidRPr="00CB236C" w:rsidRDefault="00CB236C" w:rsidP="00CB236C">
      <w:pPr>
        <w:autoSpaceDE w:val="0"/>
        <w:autoSpaceDN w:val="0"/>
        <w:adjustRightInd w:val="0"/>
        <w:spacing w:after="0" w:line="240" w:lineRule="auto"/>
        <w:jc w:val="both"/>
        <w:rPr>
          <w:rFonts w:ascii="Arial" w:hAnsi="Arial" w:cs="Arial"/>
          <w:lang w:val="es-ES"/>
        </w:rPr>
      </w:pPr>
    </w:p>
    <w:p w14:paraId="55C51498" w14:textId="77777777" w:rsidR="00CB236C" w:rsidRDefault="00CB236C" w:rsidP="00CB236C">
      <w:pPr>
        <w:autoSpaceDE w:val="0"/>
        <w:autoSpaceDN w:val="0"/>
        <w:adjustRightInd w:val="0"/>
        <w:spacing w:after="0" w:line="240" w:lineRule="auto"/>
        <w:jc w:val="both"/>
        <w:rPr>
          <w:rFonts w:ascii="Arial" w:hAnsi="Arial" w:cs="Arial"/>
        </w:rPr>
      </w:pPr>
      <w:r w:rsidRPr="00CB236C">
        <w:rPr>
          <w:rFonts w:ascii="Arial" w:hAnsi="Arial" w:cs="Arial"/>
        </w:rPr>
        <w:t xml:space="preserve">El sistema de monitoreo </w:t>
      </w:r>
      <w:proofErr w:type="spellStart"/>
      <w:r w:rsidRPr="00CB236C">
        <w:rPr>
          <w:rFonts w:ascii="Arial" w:hAnsi="Arial" w:cs="Arial"/>
        </w:rPr>
        <w:t>Netux</w:t>
      </w:r>
      <w:proofErr w:type="spellEnd"/>
      <w:r w:rsidRPr="00CB236C">
        <w:rPr>
          <w:rFonts w:ascii="Arial" w:hAnsi="Arial" w:cs="Arial"/>
        </w:rPr>
        <w:t>, permite dar aviso de alarmas y precauciones por medio de SMS y/o correos electrónicos.</w:t>
      </w:r>
    </w:p>
    <w:p w14:paraId="39FD39ED" w14:textId="77777777" w:rsidR="00DF71FB" w:rsidRPr="00DF71FB" w:rsidRDefault="00DF71FB" w:rsidP="00DF71FB">
      <w:pPr>
        <w:pStyle w:val="Prrafodelista"/>
        <w:numPr>
          <w:ilvl w:val="0"/>
          <w:numId w:val="19"/>
        </w:numPr>
        <w:autoSpaceDE w:val="0"/>
        <w:autoSpaceDN w:val="0"/>
        <w:adjustRightInd w:val="0"/>
        <w:spacing w:after="0" w:line="240" w:lineRule="auto"/>
        <w:jc w:val="both"/>
        <w:rPr>
          <w:rFonts w:ascii="Arial" w:hAnsi="Arial" w:cs="Arial"/>
          <w:b/>
          <w:bCs/>
        </w:rPr>
      </w:pPr>
      <w:r w:rsidRPr="00DF71FB">
        <w:rPr>
          <w:rFonts w:ascii="Arial" w:hAnsi="Arial" w:cs="Arial"/>
          <w:b/>
          <w:bCs/>
        </w:rPr>
        <w:t xml:space="preserve">SMS </w:t>
      </w:r>
    </w:p>
    <w:p w14:paraId="299D1F34" w14:textId="77777777" w:rsidR="00DF71FB" w:rsidRDefault="00DF71FB" w:rsidP="00CB236C">
      <w:pPr>
        <w:autoSpaceDE w:val="0"/>
        <w:autoSpaceDN w:val="0"/>
        <w:adjustRightInd w:val="0"/>
        <w:spacing w:after="0" w:line="240" w:lineRule="auto"/>
        <w:jc w:val="both"/>
        <w:rPr>
          <w:rFonts w:ascii="Arial" w:hAnsi="Arial" w:cs="Arial"/>
        </w:rPr>
      </w:pPr>
      <w:r w:rsidRPr="00DF71FB">
        <w:rPr>
          <w:rFonts w:ascii="Arial" w:hAnsi="Arial" w:cs="Arial"/>
        </w:rPr>
        <w:t xml:space="preserve">El servicio de mensajería de texto o SMS es configurado por NETUX SAS a los celulares que el cliente decida, las características técnicas de los SMS son las siguientes: </w:t>
      </w:r>
    </w:p>
    <w:p w14:paraId="689BDD55" w14:textId="77777777" w:rsidR="008E4C1D" w:rsidRDefault="00DF71FB" w:rsidP="008E4C1D">
      <w:pPr>
        <w:pStyle w:val="Prrafodelista"/>
        <w:numPr>
          <w:ilvl w:val="0"/>
          <w:numId w:val="22"/>
        </w:numPr>
        <w:autoSpaceDE w:val="0"/>
        <w:autoSpaceDN w:val="0"/>
        <w:adjustRightInd w:val="0"/>
        <w:spacing w:after="0" w:line="240" w:lineRule="auto"/>
        <w:jc w:val="both"/>
        <w:rPr>
          <w:rFonts w:ascii="Arial" w:hAnsi="Arial" w:cs="Arial"/>
        </w:rPr>
      </w:pPr>
      <w:r w:rsidRPr="00DF71FB">
        <w:rPr>
          <w:rFonts w:ascii="Arial" w:hAnsi="Arial" w:cs="Arial"/>
        </w:rPr>
        <w:t xml:space="preserve">Cualquier operador celular (Tigo, Comcel, Movistar) </w:t>
      </w:r>
    </w:p>
    <w:p w14:paraId="5437B36F" w14:textId="0AB8A4ED" w:rsidR="00DF71FB" w:rsidRPr="008E4C1D" w:rsidDel="000B77CD" w:rsidRDefault="00DF71FB" w:rsidP="008E4C1D">
      <w:pPr>
        <w:pStyle w:val="Prrafodelista"/>
        <w:numPr>
          <w:ilvl w:val="0"/>
          <w:numId w:val="22"/>
        </w:numPr>
        <w:autoSpaceDE w:val="0"/>
        <w:autoSpaceDN w:val="0"/>
        <w:adjustRightInd w:val="0"/>
        <w:spacing w:after="0" w:line="240" w:lineRule="auto"/>
        <w:jc w:val="both"/>
        <w:rPr>
          <w:del w:id="2" w:author="MARIA ALEJANDRA ZAPATA CHANCI" w:date="2025-08-13T10:59:00Z" w16du:dateUtc="2025-08-13T15:59:00Z"/>
          <w:rFonts w:ascii="Arial" w:hAnsi="Arial" w:cs="Arial"/>
        </w:rPr>
      </w:pPr>
      <w:r w:rsidRPr="008E4C1D">
        <w:rPr>
          <w:rFonts w:ascii="Arial" w:hAnsi="Arial" w:cs="Arial"/>
        </w:rPr>
        <w:t xml:space="preserve">3 </w:t>
      </w:r>
      <w:r w:rsidR="0070317D" w:rsidRPr="008E4C1D">
        <w:rPr>
          <w:rFonts w:ascii="Arial" w:hAnsi="Arial" w:cs="Arial"/>
        </w:rPr>
        <w:t>usuarios</w:t>
      </w:r>
    </w:p>
    <w:p w14:paraId="268580E2" w14:textId="1D64230C" w:rsidR="0070317D" w:rsidRPr="008E4C1D" w:rsidRDefault="0070317D" w:rsidP="008E4C1D">
      <w:pPr>
        <w:pStyle w:val="Prrafodelista"/>
        <w:numPr>
          <w:ilvl w:val="0"/>
          <w:numId w:val="22"/>
        </w:numPr>
        <w:autoSpaceDE w:val="0"/>
        <w:autoSpaceDN w:val="0"/>
        <w:adjustRightInd w:val="0"/>
        <w:spacing w:after="0" w:line="240" w:lineRule="auto"/>
        <w:jc w:val="both"/>
        <w:rPr>
          <w:rFonts w:ascii="Arial" w:hAnsi="Arial" w:cs="Arial"/>
          <w:noProof/>
        </w:rPr>
      </w:pPr>
    </w:p>
    <w:p w14:paraId="455D69C8" w14:textId="389BD0DA" w:rsidR="00DF71FB" w:rsidRPr="0070317D" w:rsidRDefault="00DF71FB" w:rsidP="0070317D">
      <w:pPr>
        <w:autoSpaceDE w:val="0"/>
        <w:autoSpaceDN w:val="0"/>
        <w:adjustRightInd w:val="0"/>
        <w:spacing w:after="0" w:line="240" w:lineRule="auto"/>
        <w:jc w:val="center"/>
        <w:rPr>
          <w:rFonts w:ascii="Arial" w:hAnsi="Arial" w:cs="Arial"/>
        </w:rPr>
      </w:pPr>
    </w:p>
    <w:p w14:paraId="4EE59DA9" w14:textId="787F4570" w:rsidR="00DF71FB" w:rsidRPr="00DF71FB" w:rsidRDefault="00DF71FB" w:rsidP="00DF71FB">
      <w:pPr>
        <w:pStyle w:val="Prrafodelista"/>
        <w:numPr>
          <w:ilvl w:val="0"/>
          <w:numId w:val="19"/>
        </w:numPr>
        <w:autoSpaceDE w:val="0"/>
        <w:autoSpaceDN w:val="0"/>
        <w:adjustRightInd w:val="0"/>
        <w:spacing w:after="0" w:line="240" w:lineRule="auto"/>
        <w:jc w:val="both"/>
        <w:rPr>
          <w:rFonts w:ascii="Arial" w:hAnsi="Arial" w:cs="Arial"/>
          <w:b/>
          <w:bCs/>
        </w:rPr>
      </w:pPr>
      <w:r w:rsidRPr="00DF71FB">
        <w:rPr>
          <w:rFonts w:ascii="Arial" w:hAnsi="Arial" w:cs="Arial"/>
          <w:b/>
          <w:bCs/>
        </w:rPr>
        <w:t>Correo electrónico</w:t>
      </w:r>
    </w:p>
    <w:p w14:paraId="08799A6F" w14:textId="77777777" w:rsidR="00DF71FB" w:rsidRDefault="00DF71FB" w:rsidP="00DF71FB">
      <w:pPr>
        <w:autoSpaceDE w:val="0"/>
        <w:autoSpaceDN w:val="0"/>
        <w:adjustRightInd w:val="0"/>
        <w:spacing w:after="0" w:line="240" w:lineRule="auto"/>
        <w:jc w:val="both"/>
        <w:rPr>
          <w:rFonts w:ascii="Arial" w:hAnsi="Arial" w:cs="Arial"/>
        </w:rPr>
      </w:pPr>
      <w:r w:rsidRPr="00DF71FB">
        <w:rPr>
          <w:rFonts w:ascii="Arial" w:hAnsi="Arial" w:cs="Arial"/>
        </w:rPr>
        <w:t xml:space="preserve">El servicio de correo electrónico es configurado por </w:t>
      </w:r>
      <w:proofErr w:type="spellStart"/>
      <w:r w:rsidRPr="00DF71FB">
        <w:rPr>
          <w:rFonts w:ascii="Arial" w:hAnsi="Arial" w:cs="Arial"/>
        </w:rPr>
        <w:t>Netux</w:t>
      </w:r>
      <w:proofErr w:type="spellEnd"/>
      <w:r w:rsidRPr="00DF71FB">
        <w:rPr>
          <w:rFonts w:ascii="Arial" w:hAnsi="Arial" w:cs="Arial"/>
        </w:rPr>
        <w:t xml:space="preserve"> SAS a los usuarios que el Cliente decida, las características técnicas de los correos son las siguientes:</w:t>
      </w:r>
    </w:p>
    <w:p w14:paraId="737A85CA" w14:textId="1D43174A" w:rsidR="00DF71FB" w:rsidRPr="00DF71FB" w:rsidRDefault="00DF71FB" w:rsidP="00DF71FB">
      <w:pPr>
        <w:pStyle w:val="Prrafodelista"/>
        <w:numPr>
          <w:ilvl w:val="0"/>
          <w:numId w:val="24"/>
        </w:numPr>
        <w:autoSpaceDE w:val="0"/>
        <w:autoSpaceDN w:val="0"/>
        <w:adjustRightInd w:val="0"/>
        <w:spacing w:after="0" w:line="240" w:lineRule="auto"/>
        <w:jc w:val="both"/>
        <w:rPr>
          <w:rFonts w:ascii="Arial" w:hAnsi="Arial" w:cs="Arial"/>
        </w:rPr>
      </w:pPr>
      <w:r w:rsidRPr="00DF71FB">
        <w:rPr>
          <w:rFonts w:ascii="Arial" w:hAnsi="Arial" w:cs="Arial"/>
        </w:rPr>
        <w:t>Cualquier servidor de correo (</w:t>
      </w:r>
      <w:proofErr w:type="spellStart"/>
      <w:r w:rsidRPr="00DF71FB">
        <w:rPr>
          <w:rFonts w:ascii="Arial" w:hAnsi="Arial" w:cs="Arial"/>
        </w:rPr>
        <w:t>gmail</w:t>
      </w:r>
      <w:proofErr w:type="spellEnd"/>
      <w:r w:rsidRPr="00DF71FB">
        <w:rPr>
          <w:rFonts w:ascii="Arial" w:hAnsi="Arial" w:cs="Arial"/>
        </w:rPr>
        <w:t xml:space="preserve">, </w:t>
      </w:r>
      <w:proofErr w:type="spellStart"/>
      <w:r w:rsidRPr="00DF71FB">
        <w:rPr>
          <w:rFonts w:ascii="Arial" w:hAnsi="Arial" w:cs="Arial"/>
        </w:rPr>
        <w:t>hotmail</w:t>
      </w:r>
      <w:proofErr w:type="spellEnd"/>
      <w:r w:rsidRPr="00DF71FB">
        <w:rPr>
          <w:rFonts w:ascii="Arial" w:hAnsi="Arial" w:cs="Arial"/>
        </w:rPr>
        <w:t xml:space="preserve">, </w:t>
      </w:r>
      <w:proofErr w:type="spellStart"/>
      <w:r w:rsidRPr="00DF71FB">
        <w:rPr>
          <w:rFonts w:ascii="Arial" w:hAnsi="Arial" w:cs="Arial"/>
        </w:rPr>
        <w:t>yahoo</w:t>
      </w:r>
      <w:proofErr w:type="spellEnd"/>
      <w:r w:rsidRPr="00DF71FB">
        <w:rPr>
          <w:rFonts w:ascii="Arial" w:hAnsi="Arial" w:cs="Arial"/>
        </w:rPr>
        <w:t xml:space="preserve">, propietarios, </w:t>
      </w:r>
      <w:proofErr w:type="spellStart"/>
      <w:r w:rsidRPr="00DF71FB">
        <w:rPr>
          <w:rFonts w:ascii="Arial" w:hAnsi="Arial" w:cs="Arial"/>
        </w:rPr>
        <w:t>etc</w:t>
      </w:r>
      <w:proofErr w:type="spellEnd"/>
      <w:r w:rsidRPr="00DF71FB">
        <w:rPr>
          <w:rFonts w:ascii="Arial" w:hAnsi="Arial" w:cs="Arial"/>
        </w:rPr>
        <w:t>)</w:t>
      </w:r>
    </w:p>
    <w:p w14:paraId="48C734D8" w14:textId="31E13D09" w:rsidR="00DF71FB" w:rsidRPr="00DF71FB" w:rsidRDefault="00DF71FB" w:rsidP="00DF71FB">
      <w:pPr>
        <w:pStyle w:val="Prrafodelista"/>
        <w:numPr>
          <w:ilvl w:val="0"/>
          <w:numId w:val="24"/>
        </w:numPr>
        <w:autoSpaceDE w:val="0"/>
        <w:autoSpaceDN w:val="0"/>
        <w:adjustRightInd w:val="0"/>
        <w:spacing w:after="0" w:line="240" w:lineRule="auto"/>
        <w:jc w:val="both"/>
        <w:rPr>
          <w:rFonts w:ascii="Arial" w:hAnsi="Arial" w:cs="Arial"/>
        </w:rPr>
      </w:pPr>
      <w:r w:rsidRPr="00DF71FB">
        <w:rPr>
          <w:rFonts w:ascii="Arial" w:hAnsi="Arial" w:cs="Arial"/>
        </w:rPr>
        <w:t xml:space="preserve">Mensajes ilimitados </w:t>
      </w:r>
    </w:p>
    <w:p w14:paraId="40AC4FA0" w14:textId="04274D9C" w:rsidR="0070317D" w:rsidRPr="0070317D" w:rsidRDefault="00DF71FB" w:rsidP="0070317D">
      <w:pPr>
        <w:pStyle w:val="Prrafodelista"/>
        <w:numPr>
          <w:ilvl w:val="0"/>
          <w:numId w:val="24"/>
        </w:numPr>
        <w:autoSpaceDE w:val="0"/>
        <w:autoSpaceDN w:val="0"/>
        <w:adjustRightInd w:val="0"/>
        <w:spacing w:after="0" w:line="240" w:lineRule="auto"/>
        <w:jc w:val="both"/>
        <w:rPr>
          <w:rFonts w:ascii="Arial" w:hAnsi="Arial" w:cs="Arial"/>
        </w:rPr>
      </w:pPr>
      <w:r w:rsidRPr="00DF71FB">
        <w:rPr>
          <w:rFonts w:ascii="Arial" w:hAnsi="Arial" w:cs="Arial"/>
        </w:rPr>
        <w:t>3 usuarios</w:t>
      </w:r>
    </w:p>
    <w:p w14:paraId="42E02ECA" w14:textId="4CA8158F" w:rsidR="00DF71FB" w:rsidRPr="00DF71FB" w:rsidRDefault="00DF71FB" w:rsidP="0070317D">
      <w:pPr>
        <w:autoSpaceDE w:val="0"/>
        <w:autoSpaceDN w:val="0"/>
        <w:adjustRightInd w:val="0"/>
        <w:spacing w:after="0" w:line="240" w:lineRule="auto"/>
        <w:jc w:val="center"/>
        <w:rPr>
          <w:rFonts w:ascii="Arial" w:hAnsi="Arial" w:cs="Arial"/>
        </w:rPr>
      </w:pPr>
    </w:p>
    <w:p w14:paraId="1000D9E5" w14:textId="765C0958" w:rsidR="00DF71FB" w:rsidRPr="00DF71FB" w:rsidRDefault="00DF71FB" w:rsidP="00DF71FB">
      <w:pPr>
        <w:pStyle w:val="Prrafodelista"/>
        <w:numPr>
          <w:ilvl w:val="0"/>
          <w:numId w:val="19"/>
        </w:numPr>
        <w:autoSpaceDE w:val="0"/>
        <w:autoSpaceDN w:val="0"/>
        <w:adjustRightInd w:val="0"/>
        <w:spacing w:after="0" w:line="240" w:lineRule="auto"/>
        <w:jc w:val="both"/>
        <w:rPr>
          <w:rFonts w:ascii="Arial" w:hAnsi="Arial" w:cs="Arial"/>
          <w:b/>
          <w:bCs/>
        </w:rPr>
      </w:pPr>
      <w:r w:rsidRPr="00DF71FB">
        <w:rPr>
          <w:rFonts w:ascii="Arial" w:hAnsi="Arial" w:cs="Arial"/>
          <w:b/>
          <w:bCs/>
        </w:rPr>
        <w:t>Generación de notificaciones</w:t>
      </w:r>
    </w:p>
    <w:p w14:paraId="6C4EC55F" w14:textId="234C2977" w:rsidR="00DF71FB" w:rsidRDefault="00DF71FB" w:rsidP="00DF71FB">
      <w:pPr>
        <w:autoSpaceDE w:val="0"/>
        <w:autoSpaceDN w:val="0"/>
        <w:adjustRightInd w:val="0"/>
        <w:spacing w:after="0" w:line="240" w:lineRule="auto"/>
        <w:jc w:val="both"/>
        <w:rPr>
          <w:rFonts w:ascii="Arial" w:hAnsi="Arial" w:cs="Arial"/>
        </w:rPr>
      </w:pPr>
      <w:r w:rsidRPr="00DF71FB">
        <w:rPr>
          <w:rFonts w:ascii="Arial" w:hAnsi="Arial" w:cs="Arial"/>
        </w:rPr>
        <w:t>Las alarmas por desviación de magnitudes en neveras se envían a</w:t>
      </w:r>
      <w:r w:rsidR="00074B07">
        <w:rPr>
          <w:rFonts w:ascii="Arial" w:hAnsi="Arial" w:cs="Arial"/>
        </w:rPr>
        <w:t>l</w:t>
      </w:r>
      <w:r w:rsidRPr="00DF71FB">
        <w:rPr>
          <w:rFonts w:ascii="Arial" w:hAnsi="Arial" w:cs="Arial"/>
        </w:rPr>
        <w:t xml:space="preserve"> minuto de que la temperatura se encuentra fuera del rango establecido y se repiten cada 20 minutos en caso de que la desviación persista.</w:t>
      </w:r>
    </w:p>
    <w:p w14:paraId="165E601C" w14:textId="77777777" w:rsidR="00816EAB" w:rsidRDefault="00816EAB" w:rsidP="00DF71FB">
      <w:pPr>
        <w:autoSpaceDE w:val="0"/>
        <w:autoSpaceDN w:val="0"/>
        <w:adjustRightInd w:val="0"/>
        <w:spacing w:after="0" w:line="240" w:lineRule="auto"/>
        <w:jc w:val="both"/>
        <w:rPr>
          <w:rFonts w:ascii="Arial" w:hAnsi="Arial" w:cs="Arial"/>
        </w:rPr>
      </w:pPr>
    </w:p>
    <w:p w14:paraId="2A6D44A8" w14:textId="013C486E" w:rsidR="00DF71FB" w:rsidRDefault="00816EAB" w:rsidP="00DF71FB">
      <w:pPr>
        <w:autoSpaceDE w:val="0"/>
        <w:autoSpaceDN w:val="0"/>
        <w:adjustRightInd w:val="0"/>
        <w:spacing w:after="0" w:line="240" w:lineRule="auto"/>
        <w:ind w:left="360"/>
        <w:jc w:val="both"/>
        <w:rPr>
          <w:rFonts w:ascii="Arial" w:hAnsi="Arial" w:cs="Arial"/>
        </w:rPr>
      </w:pPr>
      <w:r>
        <w:rPr>
          <w:rFonts w:ascii="Arial" w:hAnsi="Arial" w:cs="Arial"/>
          <w:noProof/>
        </w:rPr>
        <w:drawing>
          <wp:inline distT="0" distB="0" distL="0" distR="0" wp14:anchorId="5617A2D8" wp14:editId="262C82BF">
            <wp:extent cx="5608320" cy="2232660"/>
            <wp:effectExtent l="0" t="0" r="0" b="0"/>
            <wp:docPr id="1525495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08320" cy="2232660"/>
                    </a:xfrm>
                    <a:prstGeom prst="rect">
                      <a:avLst/>
                    </a:prstGeom>
                    <a:noFill/>
                    <a:ln>
                      <a:noFill/>
                    </a:ln>
                  </pic:spPr>
                </pic:pic>
              </a:graphicData>
            </a:graphic>
          </wp:inline>
        </w:drawing>
      </w:r>
    </w:p>
    <w:p w14:paraId="6EBC8359" w14:textId="77777777" w:rsidR="00816EAB" w:rsidRDefault="00816EAB" w:rsidP="00DF71FB">
      <w:pPr>
        <w:autoSpaceDE w:val="0"/>
        <w:autoSpaceDN w:val="0"/>
        <w:adjustRightInd w:val="0"/>
        <w:spacing w:after="0" w:line="240" w:lineRule="auto"/>
        <w:ind w:left="360"/>
        <w:jc w:val="both"/>
        <w:rPr>
          <w:rFonts w:ascii="Arial" w:hAnsi="Arial" w:cs="Arial"/>
        </w:rPr>
      </w:pPr>
    </w:p>
    <w:p w14:paraId="7AF1D813" w14:textId="3FDBD3A6" w:rsidR="00816EAB" w:rsidRPr="00816EAB" w:rsidRDefault="00816EAB" w:rsidP="00816EAB">
      <w:pPr>
        <w:pStyle w:val="Prrafodelista"/>
        <w:numPr>
          <w:ilvl w:val="0"/>
          <w:numId w:val="19"/>
        </w:numPr>
        <w:autoSpaceDE w:val="0"/>
        <w:autoSpaceDN w:val="0"/>
        <w:adjustRightInd w:val="0"/>
        <w:spacing w:after="0" w:line="240" w:lineRule="auto"/>
        <w:jc w:val="both"/>
        <w:rPr>
          <w:rFonts w:ascii="Arial" w:hAnsi="Arial" w:cs="Arial"/>
          <w:b/>
          <w:bCs/>
        </w:rPr>
      </w:pPr>
      <w:r w:rsidRPr="00816EAB">
        <w:rPr>
          <w:rFonts w:ascii="Arial" w:hAnsi="Arial" w:cs="Arial"/>
          <w:b/>
          <w:bCs/>
        </w:rPr>
        <w:t>Formato y estados</w:t>
      </w:r>
    </w:p>
    <w:p w14:paraId="67B551D0" w14:textId="77777777" w:rsidR="00816EAB" w:rsidRDefault="00816EAB" w:rsidP="00074B07">
      <w:pPr>
        <w:autoSpaceDE w:val="0"/>
        <w:autoSpaceDN w:val="0"/>
        <w:adjustRightInd w:val="0"/>
        <w:spacing w:after="0" w:line="240" w:lineRule="auto"/>
        <w:jc w:val="both"/>
        <w:rPr>
          <w:rFonts w:ascii="Arial" w:hAnsi="Arial" w:cs="Arial"/>
        </w:rPr>
      </w:pPr>
      <w:r w:rsidRPr="00816EAB">
        <w:rPr>
          <w:rFonts w:ascii="Arial" w:hAnsi="Arial" w:cs="Arial"/>
        </w:rPr>
        <w:t xml:space="preserve">Todos los mensajes de la plataforma son enviados con el formato: </w:t>
      </w:r>
    </w:p>
    <w:p w14:paraId="40CFF3BD" w14:textId="1E913839" w:rsidR="00816EAB" w:rsidRPr="00816EAB" w:rsidRDefault="00816EAB" w:rsidP="00816EAB">
      <w:pPr>
        <w:pStyle w:val="Prrafodelista"/>
        <w:numPr>
          <w:ilvl w:val="0"/>
          <w:numId w:val="26"/>
        </w:numPr>
        <w:autoSpaceDE w:val="0"/>
        <w:autoSpaceDN w:val="0"/>
        <w:adjustRightInd w:val="0"/>
        <w:spacing w:after="0" w:line="240" w:lineRule="auto"/>
        <w:jc w:val="both"/>
        <w:rPr>
          <w:rFonts w:ascii="Arial" w:hAnsi="Arial" w:cs="Arial"/>
        </w:rPr>
      </w:pPr>
      <w:r w:rsidRPr="00816EAB">
        <w:rPr>
          <w:rFonts w:ascii="Arial" w:hAnsi="Arial" w:cs="Arial"/>
        </w:rPr>
        <w:t xml:space="preserve">Nombre de Variable en estado de alarma </w:t>
      </w:r>
    </w:p>
    <w:p w14:paraId="4C5B0665" w14:textId="1B16AFD0" w:rsidR="00816EAB" w:rsidRPr="00816EAB" w:rsidRDefault="00816EAB" w:rsidP="00816EAB">
      <w:pPr>
        <w:pStyle w:val="Prrafodelista"/>
        <w:numPr>
          <w:ilvl w:val="0"/>
          <w:numId w:val="26"/>
        </w:numPr>
        <w:autoSpaceDE w:val="0"/>
        <w:autoSpaceDN w:val="0"/>
        <w:adjustRightInd w:val="0"/>
        <w:spacing w:after="0" w:line="240" w:lineRule="auto"/>
        <w:jc w:val="both"/>
        <w:rPr>
          <w:rFonts w:ascii="Arial" w:hAnsi="Arial" w:cs="Arial"/>
        </w:rPr>
      </w:pPr>
      <w:r w:rsidRPr="00816EAB">
        <w:rPr>
          <w:rFonts w:ascii="Arial" w:hAnsi="Arial" w:cs="Arial"/>
        </w:rPr>
        <w:t xml:space="preserve">Fecha </w:t>
      </w:r>
    </w:p>
    <w:p w14:paraId="3E935E51" w14:textId="13F7E5D7" w:rsidR="00816EAB" w:rsidRPr="00816EAB" w:rsidRDefault="00816EAB" w:rsidP="00816EAB">
      <w:pPr>
        <w:pStyle w:val="Prrafodelista"/>
        <w:numPr>
          <w:ilvl w:val="0"/>
          <w:numId w:val="26"/>
        </w:numPr>
        <w:autoSpaceDE w:val="0"/>
        <w:autoSpaceDN w:val="0"/>
        <w:adjustRightInd w:val="0"/>
        <w:spacing w:after="0" w:line="240" w:lineRule="auto"/>
        <w:jc w:val="both"/>
        <w:rPr>
          <w:rFonts w:ascii="Arial" w:hAnsi="Arial" w:cs="Arial"/>
        </w:rPr>
      </w:pPr>
      <w:r w:rsidRPr="00816EAB">
        <w:rPr>
          <w:rFonts w:ascii="Arial" w:hAnsi="Arial" w:cs="Arial"/>
        </w:rPr>
        <w:t xml:space="preserve">Valor </w:t>
      </w:r>
    </w:p>
    <w:p w14:paraId="03C401CB" w14:textId="5B1137B7" w:rsidR="00816EAB" w:rsidRDefault="00816EAB" w:rsidP="00DF71FB">
      <w:pPr>
        <w:autoSpaceDE w:val="0"/>
        <w:autoSpaceDN w:val="0"/>
        <w:adjustRightInd w:val="0"/>
        <w:spacing w:after="0" w:line="240" w:lineRule="auto"/>
        <w:ind w:left="360"/>
        <w:jc w:val="both"/>
        <w:rPr>
          <w:rFonts w:ascii="Arial" w:hAnsi="Arial" w:cs="Arial"/>
        </w:rPr>
      </w:pPr>
      <w:r w:rsidRPr="00816EAB">
        <w:rPr>
          <w:rFonts w:ascii="Arial" w:hAnsi="Arial" w:cs="Arial"/>
        </w:rPr>
        <w:t>Los estados del sistema de telemetría poseen las siguientes características:</w:t>
      </w:r>
    </w:p>
    <w:p w14:paraId="20840177" w14:textId="61341A03" w:rsidR="00816EAB" w:rsidRPr="00816EAB" w:rsidRDefault="00816EAB" w:rsidP="00816EAB">
      <w:pPr>
        <w:pStyle w:val="Prrafodelista"/>
        <w:numPr>
          <w:ilvl w:val="0"/>
          <w:numId w:val="25"/>
        </w:numPr>
        <w:autoSpaceDE w:val="0"/>
        <w:autoSpaceDN w:val="0"/>
        <w:adjustRightInd w:val="0"/>
        <w:spacing w:after="0" w:line="240" w:lineRule="auto"/>
        <w:jc w:val="both"/>
        <w:rPr>
          <w:rFonts w:ascii="Arial" w:hAnsi="Arial" w:cs="Arial"/>
        </w:rPr>
      </w:pPr>
      <w:r w:rsidRPr="00816EAB">
        <w:rPr>
          <w:rFonts w:ascii="Arial" w:hAnsi="Arial" w:cs="Arial"/>
        </w:rPr>
        <w:t xml:space="preserve">Sobrepaso de límite superior e inferior </w:t>
      </w:r>
    </w:p>
    <w:p w14:paraId="3ABF8C2F" w14:textId="1AE579EA" w:rsidR="00816EAB" w:rsidRPr="00816EAB" w:rsidRDefault="00816EAB" w:rsidP="00816EAB">
      <w:pPr>
        <w:pStyle w:val="Prrafodelista"/>
        <w:numPr>
          <w:ilvl w:val="0"/>
          <w:numId w:val="25"/>
        </w:numPr>
        <w:autoSpaceDE w:val="0"/>
        <w:autoSpaceDN w:val="0"/>
        <w:adjustRightInd w:val="0"/>
        <w:spacing w:after="0" w:line="240" w:lineRule="auto"/>
        <w:jc w:val="both"/>
        <w:rPr>
          <w:rFonts w:ascii="Arial" w:hAnsi="Arial" w:cs="Arial"/>
        </w:rPr>
      </w:pPr>
      <w:r w:rsidRPr="00816EAB">
        <w:rPr>
          <w:rFonts w:ascii="Arial" w:hAnsi="Arial" w:cs="Arial"/>
        </w:rPr>
        <w:t xml:space="preserve">Estos valores pueden ser configurados a cualquier valor o límite de tiempo. </w:t>
      </w:r>
    </w:p>
    <w:p w14:paraId="394C73F2" w14:textId="6568554F" w:rsidR="00816EAB" w:rsidRDefault="00816EAB" w:rsidP="00816EAB">
      <w:pPr>
        <w:pStyle w:val="Prrafodelista"/>
        <w:numPr>
          <w:ilvl w:val="0"/>
          <w:numId w:val="25"/>
        </w:numPr>
        <w:autoSpaceDE w:val="0"/>
        <w:autoSpaceDN w:val="0"/>
        <w:adjustRightInd w:val="0"/>
        <w:spacing w:after="0" w:line="240" w:lineRule="auto"/>
        <w:jc w:val="both"/>
        <w:rPr>
          <w:rFonts w:ascii="Arial" w:hAnsi="Arial" w:cs="Arial"/>
        </w:rPr>
      </w:pPr>
      <w:r w:rsidRPr="00816EAB">
        <w:rPr>
          <w:rFonts w:ascii="Arial" w:hAnsi="Arial" w:cs="Arial"/>
        </w:rPr>
        <w:t>Cumpliendo con las condiciones “fuera de límites” y “tiempo mayor” al establecido es: denominado “alarma”</w:t>
      </w:r>
    </w:p>
    <w:p w14:paraId="53AA8432" w14:textId="77777777" w:rsidR="00074B07" w:rsidRDefault="00074B07" w:rsidP="00074B07">
      <w:pPr>
        <w:pStyle w:val="Prrafodelista"/>
        <w:autoSpaceDE w:val="0"/>
        <w:autoSpaceDN w:val="0"/>
        <w:adjustRightInd w:val="0"/>
        <w:spacing w:after="0" w:line="240" w:lineRule="auto"/>
        <w:ind w:left="1080"/>
        <w:jc w:val="both"/>
        <w:rPr>
          <w:rFonts w:ascii="Arial" w:hAnsi="Arial" w:cs="Arial"/>
        </w:rPr>
      </w:pPr>
    </w:p>
    <w:p w14:paraId="6086A002" w14:textId="4C4DB163" w:rsidR="00074B07" w:rsidRDefault="00074B07" w:rsidP="00074B07">
      <w:pPr>
        <w:autoSpaceDE w:val="0"/>
        <w:autoSpaceDN w:val="0"/>
        <w:adjustRightInd w:val="0"/>
        <w:spacing w:after="0" w:line="240" w:lineRule="auto"/>
        <w:jc w:val="center"/>
        <w:rPr>
          <w:rFonts w:ascii="Arial" w:hAnsi="Arial" w:cs="Arial"/>
        </w:rPr>
      </w:pPr>
      <w:r>
        <w:rPr>
          <w:rFonts w:ascii="Arial" w:hAnsi="Arial" w:cs="Arial"/>
          <w:noProof/>
        </w:rPr>
        <w:lastRenderedPageBreak/>
        <w:drawing>
          <wp:inline distT="0" distB="0" distL="0" distR="0" wp14:anchorId="202AA37E" wp14:editId="35B0D1D0">
            <wp:extent cx="5608320" cy="2255520"/>
            <wp:effectExtent l="0" t="0" r="0" b="0"/>
            <wp:docPr id="20823441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08320" cy="2255520"/>
                    </a:xfrm>
                    <a:prstGeom prst="rect">
                      <a:avLst/>
                    </a:prstGeom>
                    <a:noFill/>
                    <a:ln>
                      <a:noFill/>
                    </a:ln>
                  </pic:spPr>
                </pic:pic>
              </a:graphicData>
            </a:graphic>
          </wp:inline>
        </w:drawing>
      </w:r>
    </w:p>
    <w:p w14:paraId="6703386C" w14:textId="77777777" w:rsidR="00074B07" w:rsidRPr="00074B07" w:rsidRDefault="00074B07" w:rsidP="00074B07">
      <w:pPr>
        <w:autoSpaceDE w:val="0"/>
        <w:autoSpaceDN w:val="0"/>
        <w:adjustRightInd w:val="0"/>
        <w:spacing w:after="0" w:line="240" w:lineRule="auto"/>
        <w:jc w:val="center"/>
        <w:rPr>
          <w:rFonts w:ascii="Arial" w:hAnsi="Arial" w:cs="Arial"/>
        </w:rPr>
      </w:pPr>
    </w:p>
    <w:p w14:paraId="0544A68E" w14:textId="6526EE01" w:rsidR="00CB236C" w:rsidRPr="00CB236C" w:rsidRDefault="00074B07" w:rsidP="00CB236C">
      <w:pPr>
        <w:pStyle w:val="Prrafodelista"/>
        <w:numPr>
          <w:ilvl w:val="0"/>
          <w:numId w:val="1"/>
        </w:numPr>
        <w:autoSpaceDE w:val="0"/>
        <w:autoSpaceDN w:val="0"/>
        <w:adjustRightInd w:val="0"/>
        <w:spacing w:after="0" w:line="240" w:lineRule="auto"/>
        <w:rPr>
          <w:rFonts w:ascii="Arial" w:hAnsi="Arial" w:cs="Arial"/>
          <w:b/>
        </w:rPr>
      </w:pPr>
      <w:r>
        <w:rPr>
          <w:rFonts w:ascii="Arial" w:hAnsi="Arial" w:cs="Arial"/>
          <w:b/>
        </w:rPr>
        <w:t>Generación de r</w:t>
      </w:r>
      <w:r w:rsidR="00CB236C" w:rsidRPr="00CB236C">
        <w:rPr>
          <w:rFonts w:ascii="Arial" w:hAnsi="Arial" w:cs="Arial"/>
          <w:b/>
        </w:rPr>
        <w:t>eportes</w:t>
      </w:r>
    </w:p>
    <w:p w14:paraId="35B63967" w14:textId="77777777" w:rsidR="00CB236C" w:rsidRPr="00CB236C" w:rsidRDefault="00CB236C" w:rsidP="00CB236C">
      <w:pPr>
        <w:autoSpaceDE w:val="0"/>
        <w:autoSpaceDN w:val="0"/>
        <w:adjustRightInd w:val="0"/>
        <w:spacing w:after="0" w:line="240" w:lineRule="auto"/>
        <w:rPr>
          <w:rFonts w:ascii="Arial" w:hAnsi="Arial" w:cs="Arial"/>
        </w:rPr>
      </w:pPr>
    </w:p>
    <w:p w14:paraId="2AC4F784" w14:textId="77777777" w:rsidR="00CB236C" w:rsidRPr="00CB236C" w:rsidRDefault="00CB236C" w:rsidP="00CB236C">
      <w:pPr>
        <w:autoSpaceDE w:val="0"/>
        <w:autoSpaceDN w:val="0"/>
        <w:adjustRightInd w:val="0"/>
        <w:spacing w:after="0" w:line="240" w:lineRule="auto"/>
        <w:jc w:val="both"/>
        <w:rPr>
          <w:rFonts w:ascii="Arial" w:hAnsi="Arial" w:cs="Arial"/>
        </w:rPr>
      </w:pPr>
      <w:r w:rsidRPr="00CB236C">
        <w:rPr>
          <w:rFonts w:ascii="Arial" w:hAnsi="Arial" w:cs="Arial"/>
        </w:rPr>
        <w:t>Dentro de esta sección está permitido realizar las siguientes funcionalidades por parte del usuario:</w:t>
      </w:r>
    </w:p>
    <w:p w14:paraId="61584749" w14:textId="77777777" w:rsidR="00CB236C" w:rsidRPr="00CB236C" w:rsidRDefault="00CB236C" w:rsidP="00CB236C">
      <w:pPr>
        <w:autoSpaceDE w:val="0"/>
        <w:autoSpaceDN w:val="0"/>
        <w:adjustRightInd w:val="0"/>
        <w:spacing w:after="0" w:line="240" w:lineRule="auto"/>
        <w:jc w:val="both"/>
        <w:rPr>
          <w:rFonts w:ascii="Arial" w:hAnsi="Arial" w:cs="Arial"/>
        </w:rPr>
      </w:pPr>
    </w:p>
    <w:p w14:paraId="12B3AE8A" w14:textId="77777777" w:rsidR="00CB236C" w:rsidRPr="00CB236C" w:rsidRDefault="00CB236C" w:rsidP="00CB236C">
      <w:pPr>
        <w:numPr>
          <w:ilvl w:val="0"/>
          <w:numId w:val="6"/>
        </w:numPr>
        <w:autoSpaceDE w:val="0"/>
        <w:autoSpaceDN w:val="0"/>
        <w:adjustRightInd w:val="0"/>
        <w:spacing w:after="0" w:line="240" w:lineRule="auto"/>
        <w:jc w:val="both"/>
        <w:rPr>
          <w:rFonts w:ascii="Arial" w:hAnsi="Arial" w:cs="Arial"/>
        </w:rPr>
      </w:pPr>
      <w:r w:rsidRPr="00CB236C">
        <w:rPr>
          <w:rFonts w:ascii="Arial" w:hAnsi="Arial" w:cs="Arial"/>
        </w:rPr>
        <w:t>Descarga de reporte gráficos PDF con máximos y mínimos.</w:t>
      </w:r>
    </w:p>
    <w:p w14:paraId="123B90A5" w14:textId="77777777" w:rsidR="00CB236C" w:rsidRPr="00CB236C" w:rsidRDefault="00CB236C" w:rsidP="00CB236C">
      <w:pPr>
        <w:numPr>
          <w:ilvl w:val="0"/>
          <w:numId w:val="6"/>
        </w:numPr>
        <w:autoSpaceDE w:val="0"/>
        <w:autoSpaceDN w:val="0"/>
        <w:adjustRightInd w:val="0"/>
        <w:spacing w:after="0" w:line="240" w:lineRule="auto"/>
        <w:jc w:val="both"/>
        <w:rPr>
          <w:rFonts w:ascii="Arial" w:hAnsi="Arial" w:cs="Arial"/>
        </w:rPr>
      </w:pPr>
      <w:r w:rsidRPr="00CB236C">
        <w:rPr>
          <w:rFonts w:ascii="Arial" w:hAnsi="Arial" w:cs="Arial"/>
        </w:rPr>
        <w:t xml:space="preserve">Descarga de reporte de valores de las variables </w:t>
      </w:r>
    </w:p>
    <w:p w14:paraId="1228B960" w14:textId="77777777" w:rsidR="00CB236C" w:rsidRDefault="00CB236C" w:rsidP="00CB236C">
      <w:pPr>
        <w:numPr>
          <w:ilvl w:val="0"/>
          <w:numId w:val="6"/>
        </w:numPr>
        <w:autoSpaceDE w:val="0"/>
        <w:autoSpaceDN w:val="0"/>
        <w:adjustRightInd w:val="0"/>
        <w:spacing w:after="0" w:line="240" w:lineRule="auto"/>
        <w:jc w:val="both"/>
        <w:rPr>
          <w:rFonts w:ascii="Arial" w:hAnsi="Arial" w:cs="Arial"/>
        </w:rPr>
      </w:pPr>
      <w:r w:rsidRPr="00CB236C">
        <w:rPr>
          <w:rFonts w:ascii="Arial" w:hAnsi="Arial" w:cs="Arial"/>
        </w:rPr>
        <w:t>Descarga de reporte de valores máximos y mínimos.</w:t>
      </w:r>
    </w:p>
    <w:p w14:paraId="18B29374" w14:textId="50ED3DEF" w:rsidR="00074B07" w:rsidRDefault="00074B07" w:rsidP="00074B07">
      <w:pPr>
        <w:autoSpaceDE w:val="0"/>
        <w:autoSpaceDN w:val="0"/>
        <w:adjustRightInd w:val="0"/>
        <w:spacing w:after="0" w:line="240" w:lineRule="auto"/>
        <w:jc w:val="both"/>
        <w:rPr>
          <w:rFonts w:ascii="Arial" w:hAnsi="Arial" w:cs="Arial"/>
        </w:rPr>
      </w:pPr>
      <w:r w:rsidRPr="00074B07">
        <w:rPr>
          <w:rFonts w:ascii="Arial" w:hAnsi="Arial" w:cs="Arial"/>
          <w:noProof/>
        </w:rPr>
        <w:drawing>
          <wp:inline distT="0" distB="0" distL="0" distR="0" wp14:anchorId="386DEB91" wp14:editId="0173208C">
            <wp:extent cx="5612130" cy="2729230"/>
            <wp:effectExtent l="0" t="0" r="7620" b="0"/>
            <wp:docPr id="2135846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46426" name=""/>
                    <pic:cNvPicPr/>
                  </pic:nvPicPr>
                  <pic:blipFill>
                    <a:blip r:embed="rId40"/>
                    <a:stretch>
                      <a:fillRect/>
                    </a:stretch>
                  </pic:blipFill>
                  <pic:spPr>
                    <a:xfrm>
                      <a:off x="0" y="0"/>
                      <a:ext cx="5612130" cy="2729230"/>
                    </a:xfrm>
                    <a:prstGeom prst="rect">
                      <a:avLst/>
                    </a:prstGeom>
                  </pic:spPr>
                </pic:pic>
              </a:graphicData>
            </a:graphic>
          </wp:inline>
        </w:drawing>
      </w:r>
    </w:p>
    <w:p w14:paraId="76CC7AD2" w14:textId="77777777" w:rsidR="00074B07" w:rsidRDefault="00074B07" w:rsidP="00074B07">
      <w:pPr>
        <w:autoSpaceDE w:val="0"/>
        <w:autoSpaceDN w:val="0"/>
        <w:adjustRightInd w:val="0"/>
        <w:spacing w:after="0" w:line="240" w:lineRule="auto"/>
        <w:jc w:val="both"/>
        <w:rPr>
          <w:rFonts w:ascii="Arial" w:hAnsi="Arial" w:cs="Arial"/>
        </w:rPr>
      </w:pPr>
    </w:p>
    <w:p w14:paraId="53D536A0" w14:textId="07EE0BF3" w:rsidR="00074B07" w:rsidRPr="00074B07" w:rsidRDefault="00074B07" w:rsidP="00074B07">
      <w:pPr>
        <w:autoSpaceDE w:val="0"/>
        <w:autoSpaceDN w:val="0"/>
        <w:adjustRightInd w:val="0"/>
        <w:spacing w:after="0" w:line="240" w:lineRule="auto"/>
        <w:jc w:val="both"/>
        <w:rPr>
          <w:rFonts w:ascii="Arial" w:hAnsi="Arial" w:cs="Arial"/>
          <w:b/>
          <w:bCs/>
        </w:rPr>
      </w:pPr>
      <w:r w:rsidRPr="00074B07">
        <w:rPr>
          <w:rFonts w:ascii="Arial" w:hAnsi="Arial" w:cs="Arial"/>
          <w:b/>
          <w:bCs/>
        </w:rPr>
        <w:t>Reporte de gráficos</w:t>
      </w:r>
    </w:p>
    <w:p w14:paraId="721E77C0" w14:textId="631614BD" w:rsidR="00074B07" w:rsidRDefault="00074B07" w:rsidP="00074B07">
      <w:pPr>
        <w:autoSpaceDE w:val="0"/>
        <w:autoSpaceDN w:val="0"/>
        <w:adjustRightInd w:val="0"/>
        <w:spacing w:after="0" w:line="240" w:lineRule="auto"/>
        <w:jc w:val="both"/>
        <w:rPr>
          <w:rFonts w:ascii="Arial" w:hAnsi="Arial" w:cs="Arial"/>
        </w:rPr>
      </w:pPr>
      <w:r>
        <w:rPr>
          <w:rFonts w:ascii="Arial" w:hAnsi="Arial" w:cs="Arial"/>
        </w:rPr>
        <w:t xml:space="preserve">Este módulo permite tener acceso a un informe en </w:t>
      </w:r>
      <w:proofErr w:type="spellStart"/>
      <w:r>
        <w:rPr>
          <w:rFonts w:ascii="Arial" w:hAnsi="Arial" w:cs="Arial"/>
        </w:rPr>
        <w:t>pdf</w:t>
      </w:r>
      <w:proofErr w:type="spellEnd"/>
      <w:r>
        <w:rPr>
          <w:rFonts w:ascii="Arial" w:hAnsi="Arial" w:cs="Arial"/>
        </w:rPr>
        <w:t>, que contiene la información gráfica del comportamiento de la cadena de frío registradas en tres tipos de informe diferentes que varían en función del tiempo de información requerido.</w:t>
      </w:r>
    </w:p>
    <w:p w14:paraId="2334078C" w14:textId="77777777" w:rsidR="003422D5" w:rsidRDefault="003422D5" w:rsidP="00074B07">
      <w:pPr>
        <w:autoSpaceDE w:val="0"/>
        <w:autoSpaceDN w:val="0"/>
        <w:adjustRightInd w:val="0"/>
        <w:spacing w:after="0" w:line="240" w:lineRule="auto"/>
        <w:jc w:val="both"/>
        <w:rPr>
          <w:rFonts w:ascii="Arial" w:hAnsi="Arial" w:cs="Arial"/>
        </w:rPr>
      </w:pPr>
    </w:p>
    <w:p w14:paraId="5EB88DA2" w14:textId="6F6FF259" w:rsidR="003422D5" w:rsidRDefault="003422D5" w:rsidP="003422D5">
      <w:pPr>
        <w:pStyle w:val="Prrafodelista"/>
        <w:numPr>
          <w:ilvl w:val="0"/>
          <w:numId w:val="27"/>
        </w:numPr>
        <w:autoSpaceDE w:val="0"/>
        <w:autoSpaceDN w:val="0"/>
        <w:adjustRightInd w:val="0"/>
        <w:spacing w:after="0" w:line="240" w:lineRule="auto"/>
        <w:jc w:val="both"/>
        <w:rPr>
          <w:rFonts w:ascii="Arial" w:hAnsi="Arial" w:cs="Arial"/>
        </w:rPr>
      </w:pPr>
      <w:r>
        <w:rPr>
          <w:rFonts w:ascii="Arial" w:hAnsi="Arial" w:cs="Arial"/>
        </w:rPr>
        <w:t>Tipo 1(semana de información)</w:t>
      </w:r>
    </w:p>
    <w:p w14:paraId="0B0367C4" w14:textId="385C30A7" w:rsidR="003422D5" w:rsidRDefault="003422D5" w:rsidP="003422D5">
      <w:pPr>
        <w:pStyle w:val="Prrafodelista"/>
        <w:numPr>
          <w:ilvl w:val="0"/>
          <w:numId w:val="27"/>
        </w:numPr>
        <w:autoSpaceDE w:val="0"/>
        <w:autoSpaceDN w:val="0"/>
        <w:adjustRightInd w:val="0"/>
        <w:spacing w:after="0" w:line="240" w:lineRule="auto"/>
        <w:jc w:val="both"/>
        <w:rPr>
          <w:rFonts w:ascii="Arial" w:hAnsi="Arial" w:cs="Arial"/>
        </w:rPr>
      </w:pPr>
      <w:r>
        <w:rPr>
          <w:rFonts w:ascii="Arial" w:hAnsi="Arial" w:cs="Arial"/>
        </w:rPr>
        <w:t>Tipo 2 (15 días de información)</w:t>
      </w:r>
    </w:p>
    <w:p w14:paraId="3744D947" w14:textId="634367A6" w:rsidR="003422D5" w:rsidRPr="003422D5" w:rsidRDefault="003422D5" w:rsidP="003422D5">
      <w:pPr>
        <w:pStyle w:val="Prrafodelista"/>
        <w:numPr>
          <w:ilvl w:val="0"/>
          <w:numId w:val="27"/>
        </w:numPr>
        <w:autoSpaceDE w:val="0"/>
        <w:autoSpaceDN w:val="0"/>
        <w:adjustRightInd w:val="0"/>
        <w:spacing w:after="0" w:line="240" w:lineRule="auto"/>
        <w:jc w:val="both"/>
        <w:rPr>
          <w:rFonts w:ascii="Arial" w:hAnsi="Arial" w:cs="Arial"/>
        </w:rPr>
      </w:pPr>
      <w:r>
        <w:rPr>
          <w:rFonts w:ascii="Arial" w:hAnsi="Arial" w:cs="Arial"/>
        </w:rPr>
        <w:t>Tipo 3 (1 mes de información)</w:t>
      </w:r>
    </w:p>
    <w:p w14:paraId="4275A4B4" w14:textId="77777777" w:rsidR="003422D5" w:rsidRDefault="003422D5" w:rsidP="003422D5">
      <w:pPr>
        <w:autoSpaceDE w:val="0"/>
        <w:autoSpaceDN w:val="0"/>
        <w:adjustRightInd w:val="0"/>
        <w:spacing w:after="0" w:line="240" w:lineRule="auto"/>
        <w:jc w:val="center"/>
        <w:rPr>
          <w:rFonts w:ascii="Arial" w:hAnsi="Arial" w:cs="Arial"/>
        </w:rPr>
      </w:pPr>
    </w:p>
    <w:p w14:paraId="1C3ABEB7" w14:textId="1BDE83DE" w:rsidR="00074B07" w:rsidRDefault="003422D5" w:rsidP="003422D5">
      <w:pPr>
        <w:autoSpaceDE w:val="0"/>
        <w:autoSpaceDN w:val="0"/>
        <w:adjustRightInd w:val="0"/>
        <w:spacing w:after="0" w:line="240" w:lineRule="auto"/>
        <w:jc w:val="center"/>
        <w:rPr>
          <w:rFonts w:ascii="Arial" w:hAnsi="Arial" w:cs="Arial"/>
        </w:rPr>
      </w:pPr>
      <w:r w:rsidRPr="003422D5">
        <w:rPr>
          <w:rFonts w:ascii="Arial" w:hAnsi="Arial" w:cs="Arial"/>
          <w:noProof/>
        </w:rPr>
        <w:lastRenderedPageBreak/>
        <w:drawing>
          <wp:inline distT="0" distB="0" distL="0" distR="0" wp14:anchorId="1505748B" wp14:editId="31BF8859">
            <wp:extent cx="4563682" cy="3557905"/>
            <wp:effectExtent l="0" t="0" r="8890" b="4445"/>
            <wp:docPr id="591679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79925" name=""/>
                    <pic:cNvPicPr/>
                  </pic:nvPicPr>
                  <pic:blipFill rotWithShape="1">
                    <a:blip r:embed="rId41"/>
                    <a:srcRect t="1059"/>
                    <a:stretch>
                      <a:fillRect/>
                    </a:stretch>
                  </pic:blipFill>
                  <pic:spPr bwMode="auto">
                    <a:xfrm>
                      <a:off x="0" y="0"/>
                      <a:ext cx="4591949" cy="3579942"/>
                    </a:xfrm>
                    <a:prstGeom prst="rect">
                      <a:avLst/>
                    </a:prstGeom>
                    <a:ln>
                      <a:noFill/>
                    </a:ln>
                    <a:extLst>
                      <a:ext uri="{53640926-AAD7-44D8-BBD7-CCE9431645EC}">
                        <a14:shadowObscured xmlns:a14="http://schemas.microsoft.com/office/drawing/2010/main"/>
                      </a:ext>
                    </a:extLst>
                  </pic:spPr>
                </pic:pic>
              </a:graphicData>
            </a:graphic>
          </wp:inline>
        </w:drawing>
      </w:r>
    </w:p>
    <w:p w14:paraId="16F0C650" w14:textId="77777777" w:rsidR="003422D5" w:rsidRDefault="003422D5" w:rsidP="00074B07">
      <w:pPr>
        <w:autoSpaceDE w:val="0"/>
        <w:autoSpaceDN w:val="0"/>
        <w:adjustRightInd w:val="0"/>
        <w:spacing w:after="0" w:line="240" w:lineRule="auto"/>
        <w:jc w:val="both"/>
        <w:rPr>
          <w:rFonts w:ascii="Arial" w:hAnsi="Arial" w:cs="Arial"/>
        </w:rPr>
      </w:pPr>
    </w:p>
    <w:p w14:paraId="57C79D13" w14:textId="2C5012DF" w:rsidR="003422D5" w:rsidRDefault="003422D5" w:rsidP="003422D5">
      <w:pPr>
        <w:autoSpaceDE w:val="0"/>
        <w:autoSpaceDN w:val="0"/>
        <w:adjustRightInd w:val="0"/>
        <w:spacing w:after="0" w:line="240" w:lineRule="auto"/>
        <w:jc w:val="center"/>
        <w:rPr>
          <w:rFonts w:ascii="Arial" w:hAnsi="Arial" w:cs="Arial"/>
        </w:rPr>
      </w:pPr>
      <w:r w:rsidRPr="003422D5">
        <w:rPr>
          <w:rFonts w:ascii="Arial" w:hAnsi="Arial" w:cs="Arial"/>
          <w:noProof/>
        </w:rPr>
        <w:drawing>
          <wp:inline distT="0" distB="0" distL="0" distR="0" wp14:anchorId="69BBD667" wp14:editId="75DD4A36">
            <wp:extent cx="4579620" cy="2729740"/>
            <wp:effectExtent l="0" t="0" r="0" b="0"/>
            <wp:docPr id="146579392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93927" name="Imagen 1" descr="Tabla&#10;&#10;El contenido generado por IA puede ser incorrecto."/>
                    <pic:cNvPicPr/>
                  </pic:nvPicPr>
                  <pic:blipFill rotWithShape="1">
                    <a:blip r:embed="rId42"/>
                    <a:srcRect b="24689"/>
                    <a:stretch>
                      <a:fillRect/>
                    </a:stretch>
                  </pic:blipFill>
                  <pic:spPr bwMode="auto">
                    <a:xfrm>
                      <a:off x="0" y="0"/>
                      <a:ext cx="4592218" cy="2737249"/>
                    </a:xfrm>
                    <a:prstGeom prst="rect">
                      <a:avLst/>
                    </a:prstGeom>
                    <a:ln>
                      <a:noFill/>
                    </a:ln>
                    <a:extLst>
                      <a:ext uri="{53640926-AAD7-44D8-BBD7-CCE9431645EC}">
                        <a14:shadowObscured xmlns:a14="http://schemas.microsoft.com/office/drawing/2010/main"/>
                      </a:ext>
                    </a:extLst>
                  </pic:spPr>
                </pic:pic>
              </a:graphicData>
            </a:graphic>
          </wp:inline>
        </w:drawing>
      </w:r>
    </w:p>
    <w:p w14:paraId="117D7941" w14:textId="77777777" w:rsidR="00252C31" w:rsidRDefault="00252C31" w:rsidP="00252C31">
      <w:pPr>
        <w:autoSpaceDE w:val="0"/>
        <w:autoSpaceDN w:val="0"/>
        <w:adjustRightInd w:val="0"/>
        <w:spacing w:after="0" w:line="240" w:lineRule="auto"/>
        <w:jc w:val="both"/>
        <w:rPr>
          <w:rFonts w:ascii="Arial" w:hAnsi="Arial" w:cs="Arial"/>
        </w:rPr>
      </w:pPr>
      <w:r w:rsidRPr="00252C31">
        <w:rPr>
          <w:rFonts w:ascii="Arial" w:hAnsi="Arial" w:cs="Arial"/>
        </w:rPr>
        <w:t>El reporte gráfico me permite sintetizar la información del periodo descargado en 3 gráficos: Temperatura Máxima, Temperatura mínima y Temperatura actual. Para la temperatura máxima y mínima, el reporte grafica durante la jornada de la mañana (M) comprendido entre las 00:01 y las 11:59 el valor máximo y mínimo correspondiente; en la jornada de la tarde (T) comprendido entre las 12:00 y las 23:59 el valor máximo y mínimo correspondiente.</w:t>
      </w:r>
    </w:p>
    <w:p w14:paraId="3B77BBF9" w14:textId="15A175E7" w:rsidR="00252C31" w:rsidRDefault="00252C31" w:rsidP="00252C31">
      <w:pPr>
        <w:autoSpaceDE w:val="0"/>
        <w:autoSpaceDN w:val="0"/>
        <w:adjustRightInd w:val="0"/>
        <w:spacing w:after="0" w:line="240" w:lineRule="auto"/>
        <w:jc w:val="both"/>
        <w:rPr>
          <w:rFonts w:ascii="Arial" w:hAnsi="Arial" w:cs="Arial"/>
        </w:rPr>
      </w:pPr>
      <w:r w:rsidRPr="00252C31">
        <w:rPr>
          <w:rFonts w:ascii="Arial" w:hAnsi="Arial" w:cs="Arial"/>
        </w:rPr>
        <w:t>Así mismo, la temperatura actual, me permite graficar la información en la jornada de la mañana (M) comprendida al valor más cercano de las 07:00 y la jornada de la Tarde (T) comprendida en el valor más cercano de las 17:00</w:t>
      </w:r>
    </w:p>
    <w:p w14:paraId="7C1EF6DC" w14:textId="77777777" w:rsidR="00252C31" w:rsidRDefault="00252C31" w:rsidP="00252C31">
      <w:pPr>
        <w:autoSpaceDE w:val="0"/>
        <w:autoSpaceDN w:val="0"/>
        <w:adjustRightInd w:val="0"/>
        <w:spacing w:after="0" w:line="240" w:lineRule="auto"/>
        <w:jc w:val="both"/>
        <w:rPr>
          <w:rFonts w:ascii="Arial" w:hAnsi="Arial" w:cs="Arial"/>
        </w:rPr>
      </w:pPr>
    </w:p>
    <w:p w14:paraId="261D6B69" w14:textId="6A0586EF" w:rsidR="00252C31" w:rsidRDefault="00252C31" w:rsidP="00252C31">
      <w:pPr>
        <w:autoSpaceDE w:val="0"/>
        <w:autoSpaceDN w:val="0"/>
        <w:adjustRightInd w:val="0"/>
        <w:spacing w:after="0" w:line="240" w:lineRule="auto"/>
        <w:jc w:val="both"/>
        <w:rPr>
          <w:rFonts w:ascii="Arial" w:hAnsi="Arial" w:cs="Arial"/>
          <w:b/>
          <w:bCs/>
        </w:rPr>
      </w:pPr>
      <w:r w:rsidRPr="00252C31">
        <w:rPr>
          <w:rFonts w:ascii="Arial" w:hAnsi="Arial" w:cs="Arial"/>
          <w:b/>
          <w:bCs/>
        </w:rPr>
        <w:t>Reporte de valores</w:t>
      </w:r>
    </w:p>
    <w:p w14:paraId="026DF6C3" w14:textId="42D5F8FC" w:rsidR="00252C31" w:rsidRDefault="00252C31" w:rsidP="00252C31">
      <w:pPr>
        <w:autoSpaceDE w:val="0"/>
        <w:autoSpaceDN w:val="0"/>
        <w:adjustRightInd w:val="0"/>
        <w:spacing w:after="0" w:line="240" w:lineRule="auto"/>
        <w:jc w:val="both"/>
        <w:rPr>
          <w:rFonts w:ascii="Arial" w:hAnsi="Arial" w:cs="Arial"/>
        </w:rPr>
      </w:pPr>
      <w:r w:rsidRPr="00252C31">
        <w:rPr>
          <w:rFonts w:ascii="Arial" w:hAnsi="Arial" w:cs="Arial"/>
        </w:rPr>
        <w:t>La plataforma permite generar un tipo de informe, que consiste en todos los valores con las respectivas fechas, en un intervalo de tiempo definido por el usuario. Este informe es descargable en formato PDF o Excel.</w:t>
      </w:r>
    </w:p>
    <w:p w14:paraId="27EA5EAB" w14:textId="77777777" w:rsidR="00252C31" w:rsidRDefault="00252C31" w:rsidP="00252C31">
      <w:pPr>
        <w:autoSpaceDE w:val="0"/>
        <w:autoSpaceDN w:val="0"/>
        <w:adjustRightInd w:val="0"/>
        <w:spacing w:after="0" w:line="240" w:lineRule="auto"/>
        <w:jc w:val="both"/>
        <w:rPr>
          <w:rFonts w:ascii="Arial" w:hAnsi="Arial" w:cs="Arial"/>
        </w:rPr>
      </w:pPr>
    </w:p>
    <w:p w14:paraId="72B76A0D" w14:textId="31DE371E" w:rsidR="00252C31" w:rsidRDefault="00252C31" w:rsidP="00252C31">
      <w:pPr>
        <w:autoSpaceDE w:val="0"/>
        <w:autoSpaceDN w:val="0"/>
        <w:adjustRightInd w:val="0"/>
        <w:spacing w:after="0" w:line="240" w:lineRule="auto"/>
        <w:jc w:val="both"/>
        <w:rPr>
          <w:rFonts w:ascii="Arial" w:hAnsi="Arial" w:cs="Arial"/>
        </w:rPr>
      </w:pPr>
      <w:r w:rsidRPr="00252C31">
        <w:rPr>
          <w:rFonts w:ascii="Arial" w:hAnsi="Arial" w:cs="Arial"/>
          <w:noProof/>
        </w:rPr>
        <w:lastRenderedPageBreak/>
        <w:drawing>
          <wp:inline distT="0" distB="0" distL="0" distR="0" wp14:anchorId="34F53910" wp14:editId="20278EB8">
            <wp:extent cx="5612130" cy="3600450"/>
            <wp:effectExtent l="0" t="0" r="7620" b="0"/>
            <wp:docPr id="186989225" name="Imagen 1"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9225" name="Imagen 1" descr="Interfaz de usuario gráfica, Aplicación, Tabla, Excel&#10;&#10;El contenido generado por IA puede ser incorrecto."/>
                    <pic:cNvPicPr/>
                  </pic:nvPicPr>
                  <pic:blipFill>
                    <a:blip r:embed="rId43"/>
                    <a:stretch>
                      <a:fillRect/>
                    </a:stretch>
                  </pic:blipFill>
                  <pic:spPr>
                    <a:xfrm>
                      <a:off x="0" y="0"/>
                      <a:ext cx="5612130" cy="3600450"/>
                    </a:xfrm>
                    <a:prstGeom prst="rect">
                      <a:avLst/>
                    </a:prstGeom>
                  </pic:spPr>
                </pic:pic>
              </a:graphicData>
            </a:graphic>
          </wp:inline>
        </w:drawing>
      </w:r>
    </w:p>
    <w:p w14:paraId="59815642" w14:textId="4FA6BC49" w:rsidR="00252C31" w:rsidRDefault="00252C31" w:rsidP="00252C31">
      <w:pPr>
        <w:autoSpaceDE w:val="0"/>
        <w:autoSpaceDN w:val="0"/>
        <w:adjustRightInd w:val="0"/>
        <w:spacing w:after="0" w:line="240" w:lineRule="auto"/>
        <w:jc w:val="both"/>
        <w:rPr>
          <w:rFonts w:ascii="Arial" w:hAnsi="Arial" w:cs="Arial"/>
        </w:rPr>
      </w:pPr>
      <w:r w:rsidRPr="00252C31">
        <w:rPr>
          <w:rFonts w:ascii="Arial" w:hAnsi="Arial" w:cs="Arial"/>
          <w:noProof/>
        </w:rPr>
        <w:drawing>
          <wp:inline distT="0" distB="0" distL="0" distR="0" wp14:anchorId="4A922066" wp14:editId="2371E1B4">
            <wp:extent cx="5612130" cy="4757420"/>
            <wp:effectExtent l="0" t="0" r="7620" b="5080"/>
            <wp:docPr id="132826359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63597" name="Imagen 1" descr="Tabla&#10;&#10;El contenido generado por IA puede ser incorrecto."/>
                    <pic:cNvPicPr/>
                  </pic:nvPicPr>
                  <pic:blipFill>
                    <a:blip r:embed="rId44"/>
                    <a:stretch>
                      <a:fillRect/>
                    </a:stretch>
                  </pic:blipFill>
                  <pic:spPr>
                    <a:xfrm>
                      <a:off x="0" y="0"/>
                      <a:ext cx="5612130" cy="4757420"/>
                    </a:xfrm>
                    <a:prstGeom prst="rect">
                      <a:avLst/>
                    </a:prstGeom>
                  </pic:spPr>
                </pic:pic>
              </a:graphicData>
            </a:graphic>
          </wp:inline>
        </w:drawing>
      </w:r>
    </w:p>
    <w:p w14:paraId="2C49AC09" w14:textId="77777777" w:rsidR="00252C31" w:rsidRDefault="00252C31" w:rsidP="00252C31">
      <w:pPr>
        <w:autoSpaceDE w:val="0"/>
        <w:autoSpaceDN w:val="0"/>
        <w:adjustRightInd w:val="0"/>
        <w:spacing w:after="0" w:line="240" w:lineRule="auto"/>
        <w:jc w:val="both"/>
        <w:rPr>
          <w:rFonts w:ascii="Arial" w:hAnsi="Arial" w:cs="Arial"/>
        </w:rPr>
      </w:pPr>
    </w:p>
    <w:p w14:paraId="063592A7" w14:textId="6546288C" w:rsidR="00252C31" w:rsidRDefault="00252C31" w:rsidP="00252C31">
      <w:pPr>
        <w:autoSpaceDE w:val="0"/>
        <w:autoSpaceDN w:val="0"/>
        <w:adjustRightInd w:val="0"/>
        <w:spacing w:after="0" w:line="240" w:lineRule="auto"/>
        <w:jc w:val="both"/>
        <w:rPr>
          <w:rFonts w:ascii="Arial" w:hAnsi="Arial" w:cs="Arial"/>
          <w:b/>
          <w:bCs/>
        </w:rPr>
      </w:pPr>
      <w:r w:rsidRPr="00252C31">
        <w:rPr>
          <w:rFonts w:ascii="Arial" w:hAnsi="Arial" w:cs="Arial"/>
          <w:b/>
          <w:bCs/>
        </w:rPr>
        <w:t>Reporte de máximos y mínimos</w:t>
      </w:r>
    </w:p>
    <w:p w14:paraId="2489C510" w14:textId="040C03D1" w:rsidR="00252C31" w:rsidRDefault="00252C31" w:rsidP="00252C31">
      <w:pPr>
        <w:autoSpaceDE w:val="0"/>
        <w:autoSpaceDN w:val="0"/>
        <w:adjustRightInd w:val="0"/>
        <w:spacing w:after="0" w:line="240" w:lineRule="auto"/>
        <w:jc w:val="both"/>
        <w:rPr>
          <w:rFonts w:ascii="Arial" w:hAnsi="Arial" w:cs="Arial"/>
        </w:rPr>
      </w:pPr>
      <w:r w:rsidRPr="00252C31">
        <w:rPr>
          <w:rFonts w:ascii="Arial" w:hAnsi="Arial" w:cs="Arial"/>
        </w:rPr>
        <w:lastRenderedPageBreak/>
        <w:t>La plataforma del sistema telemetría cuenta con un informe de auto gestión, que permite evaluar de manera periódica y controlada el reporte de actividad de la trazabilidad de la información máxima y mínima de la información registrada por nuestros sistemas, lo que hace posible llevar un resumen puntual del comportamiento diario a través del registro de valores máximos, mínimos y promedios</w:t>
      </w:r>
      <w:r>
        <w:rPr>
          <w:rFonts w:ascii="Arial" w:hAnsi="Arial" w:cs="Arial"/>
        </w:rPr>
        <w:t xml:space="preserve">. </w:t>
      </w:r>
      <w:r w:rsidRPr="00252C31">
        <w:rPr>
          <w:rFonts w:ascii="Arial" w:hAnsi="Arial" w:cs="Arial"/>
        </w:rPr>
        <w:t xml:space="preserve">Estos informes pueden ser generados por fechas y son seleccionables por el usuario. Para ver instrucciones de uso de los informes favor remitirse al Documento </w:t>
      </w:r>
      <w:r w:rsidRPr="00252C31">
        <w:rPr>
          <w:rFonts w:ascii="Arial" w:hAnsi="Arial" w:cs="Arial"/>
          <w:i/>
          <w:iCs/>
        </w:rPr>
        <w:t>manual de usuario</w:t>
      </w:r>
      <w:r w:rsidRPr="00252C31">
        <w:rPr>
          <w:rFonts w:ascii="Arial" w:hAnsi="Arial" w:cs="Arial"/>
        </w:rPr>
        <w:t>.</w:t>
      </w:r>
    </w:p>
    <w:p w14:paraId="46C224A7" w14:textId="7CD20D96" w:rsidR="00252C31" w:rsidRDefault="00252C31" w:rsidP="00252C31">
      <w:pPr>
        <w:autoSpaceDE w:val="0"/>
        <w:autoSpaceDN w:val="0"/>
        <w:adjustRightInd w:val="0"/>
        <w:spacing w:after="0" w:line="240" w:lineRule="auto"/>
        <w:jc w:val="both"/>
        <w:rPr>
          <w:rFonts w:ascii="Arial" w:hAnsi="Arial" w:cs="Arial"/>
        </w:rPr>
      </w:pPr>
      <w:r w:rsidRPr="00252C31">
        <w:rPr>
          <w:rFonts w:ascii="Arial" w:hAnsi="Arial" w:cs="Arial"/>
          <w:noProof/>
        </w:rPr>
        <w:drawing>
          <wp:inline distT="0" distB="0" distL="0" distR="0" wp14:anchorId="21603A84" wp14:editId="07FA0006">
            <wp:extent cx="5612130" cy="1764030"/>
            <wp:effectExtent l="0" t="0" r="7620" b="7620"/>
            <wp:docPr id="431256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6631" name=""/>
                    <pic:cNvPicPr/>
                  </pic:nvPicPr>
                  <pic:blipFill>
                    <a:blip r:embed="rId45"/>
                    <a:stretch>
                      <a:fillRect/>
                    </a:stretch>
                  </pic:blipFill>
                  <pic:spPr>
                    <a:xfrm>
                      <a:off x="0" y="0"/>
                      <a:ext cx="5612130" cy="1764030"/>
                    </a:xfrm>
                    <a:prstGeom prst="rect">
                      <a:avLst/>
                    </a:prstGeom>
                  </pic:spPr>
                </pic:pic>
              </a:graphicData>
            </a:graphic>
          </wp:inline>
        </w:drawing>
      </w:r>
    </w:p>
    <w:p w14:paraId="225FCB4F" w14:textId="77777777" w:rsidR="00252C31" w:rsidRDefault="00252C31" w:rsidP="00252C31">
      <w:pPr>
        <w:autoSpaceDE w:val="0"/>
        <w:autoSpaceDN w:val="0"/>
        <w:adjustRightInd w:val="0"/>
        <w:spacing w:after="0" w:line="240" w:lineRule="auto"/>
        <w:jc w:val="both"/>
        <w:rPr>
          <w:rFonts w:ascii="Arial" w:hAnsi="Arial" w:cs="Arial"/>
        </w:rPr>
      </w:pPr>
    </w:p>
    <w:p w14:paraId="3F5C4A87" w14:textId="77777777" w:rsidR="00CB236C" w:rsidRPr="00CB236C" w:rsidRDefault="00CB236C" w:rsidP="00CB236C">
      <w:pPr>
        <w:autoSpaceDE w:val="0"/>
        <w:autoSpaceDN w:val="0"/>
        <w:adjustRightInd w:val="0"/>
        <w:spacing w:after="0" w:line="240" w:lineRule="auto"/>
        <w:jc w:val="both"/>
        <w:rPr>
          <w:rFonts w:ascii="Arial" w:hAnsi="Arial" w:cs="Arial"/>
        </w:rPr>
      </w:pPr>
    </w:p>
    <w:p w14:paraId="52A3EECA" w14:textId="77777777" w:rsidR="00CB236C" w:rsidRPr="00CB236C" w:rsidRDefault="00CB236C" w:rsidP="00CB236C">
      <w:pPr>
        <w:pStyle w:val="Prrafodelista"/>
        <w:numPr>
          <w:ilvl w:val="0"/>
          <w:numId w:val="1"/>
        </w:numPr>
        <w:autoSpaceDE w:val="0"/>
        <w:autoSpaceDN w:val="0"/>
        <w:adjustRightInd w:val="0"/>
        <w:spacing w:after="0" w:line="240" w:lineRule="auto"/>
        <w:jc w:val="both"/>
        <w:rPr>
          <w:rFonts w:ascii="Arial" w:hAnsi="Arial" w:cs="Arial"/>
          <w:b/>
        </w:rPr>
      </w:pPr>
      <w:r w:rsidRPr="00CB236C">
        <w:rPr>
          <w:rFonts w:ascii="Arial" w:hAnsi="Arial" w:cs="Arial"/>
          <w:b/>
          <w:color w:val="000000"/>
        </w:rPr>
        <w:t>Acceso plataforma web</w:t>
      </w:r>
    </w:p>
    <w:p w14:paraId="760C9BBD" w14:textId="77777777" w:rsidR="00CB236C" w:rsidRPr="00CB236C" w:rsidRDefault="00CB236C" w:rsidP="00CB236C">
      <w:pPr>
        <w:autoSpaceDE w:val="0"/>
        <w:autoSpaceDN w:val="0"/>
        <w:adjustRightInd w:val="0"/>
        <w:spacing w:after="0" w:line="240" w:lineRule="auto"/>
        <w:jc w:val="both"/>
        <w:rPr>
          <w:rFonts w:ascii="Arial" w:hAnsi="Arial" w:cs="Arial"/>
          <w:b/>
        </w:rPr>
      </w:pPr>
    </w:p>
    <w:p w14:paraId="5CBF9220" w14:textId="77777777" w:rsidR="00CB236C" w:rsidRDefault="00CB236C" w:rsidP="00CB236C">
      <w:pPr>
        <w:autoSpaceDE w:val="0"/>
        <w:autoSpaceDN w:val="0"/>
        <w:adjustRightInd w:val="0"/>
        <w:spacing w:after="0" w:line="240" w:lineRule="auto"/>
        <w:jc w:val="both"/>
        <w:rPr>
          <w:rFonts w:ascii="Arial" w:hAnsi="Arial" w:cs="Arial"/>
        </w:rPr>
      </w:pPr>
      <w:r w:rsidRPr="00CB236C">
        <w:rPr>
          <w:rFonts w:ascii="Arial" w:hAnsi="Arial" w:cs="Arial"/>
        </w:rPr>
        <w:t>La plataforma web para el monitoreo puede ser visualizada desde cualquier lugar del mundo con acceso a internet.</w:t>
      </w:r>
    </w:p>
    <w:p w14:paraId="0B9A10C9" w14:textId="3082A126" w:rsidR="00252C31" w:rsidRDefault="00252C31" w:rsidP="00252C31">
      <w:pPr>
        <w:autoSpaceDE w:val="0"/>
        <w:autoSpaceDN w:val="0"/>
        <w:adjustRightInd w:val="0"/>
        <w:spacing w:after="0" w:line="240" w:lineRule="auto"/>
        <w:jc w:val="center"/>
        <w:rPr>
          <w:rFonts w:ascii="Arial" w:hAnsi="Arial" w:cs="Arial"/>
        </w:rPr>
      </w:pPr>
      <w:r>
        <w:rPr>
          <w:rFonts w:ascii="Century Gothic" w:hAnsi="Century Gothic" w:cs="Arial"/>
          <w:noProof/>
          <w:lang w:val="en-US"/>
        </w:rPr>
        <w:drawing>
          <wp:inline distT="0" distB="0" distL="0" distR="0" wp14:anchorId="1E6CF624" wp14:editId="552B738E">
            <wp:extent cx="2948940" cy="2479154"/>
            <wp:effectExtent l="0" t="0" r="381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5337" cy="2492939"/>
                    </a:xfrm>
                    <a:prstGeom prst="rect">
                      <a:avLst/>
                    </a:prstGeom>
                    <a:noFill/>
                  </pic:spPr>
                </pic:pic>
              </a:graphicData>
            </a:graphic>
          </wp:inline>
        </w:drawing>
      </w:r>
    </w:p>
    <w:p w14:paraId="489361EA" w14:textId="6BEEF8DD" w:rsidR="00252C31" w:rsidRDefault="00252C31" w:rsidP="00252C31">
      <w:pPr>
        <w:autoSpaceDE w:val="0"/>
        <w:autoSpaceDN w:val="0"/>
        <w:adjustRightInd w:val="0"/>
        <w:spacing w:after="0" w:line="240" w:lineRule="auto"/>
        <w:rPr>
          <w:rFonts w:ascii="Arial" w:hAnsi="Arial" w:cs="Arial"/>
        </w:rPr>
      </w:pPr>
      <w:r w:rsidRPr="00252C31">
        <w:rPr>
          <w:rFonts w:ascii="Arial" w:hAnsi="Arial" w:cs="Arial"/>
        </w:rPr>
        <w:t>La plataforma web para el monitoreo puede ser visualizada, desde los navegadores:</w:t>
      </w:r>
    </w:p>
    <w:p w14:paraId="4110A5A1" w14:textId="77777777" w:rsidR="00252C31" w:rsidRDefault="00252C31" w:rsidP="00252C31">
      <w:pPr>
        <w:autoSpaceDE w:val="0"/>
        <w:autoSpaceDN w:val="0"/>
        <w:adjustRightInd w:val="0"/>
        <w:spacing w:after="0" w:line="240" w:lineRule="auto"/>
        <w:rPr>
          <w:rFonts w:ascii="Arial" w:hAnsi="Arial" w:cs="Arial"/>
        </w:rPr>
      </w:pPr>
    </w:p>
    <w:p w14:paraId="5FE10E9D" w14:textId="36AEF392" w:rsidR="00252C31" w:rsidRDefault="00252C31" w:rsidP="00252C31">
      <w:pPr>
        <w:autoSpaceDE w:val="0"/>
        <w:autoSpaceDN w:val="0"/>
        <w:adjustRightInd w:val="0"/>
        <w:spacing w:after="0" w:line="240" w:lineRule="auto"/>
        <w:jc w:val="center"/>
        <w:rPr>
          <w:rFonts w:ascii="Arial" w:hAnsi="Arial" w:cs="Arial"/>
        </w:rPr>
      </w:pPr>
      <w:r>
        <w:rPr>
          <w:rFonts w:ascii="Century Gothic" w:eastAsia="Century Gothic" w:hAnsi="Century Gothic" w:cs="Century Gothic"/>
          <w:noProof/>
          <w:lang w:val="en-US"/>
        </w:rPr>
        <w:drawing>
          <wp:inline distT="0" distB="0" distL="0" distR="0" wp14:anchorId="5F6EEB5D" wp14:editId="3D4832F7">
            <wp:extent cx="2872740" cy="891540"/>
            <wp:effectExtent l="0" t="0" r="3810" b="3810"/>
            <wp:docPr id="223" name="image16.jpg" descr="Un dibujo de un perr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223" name="image16.jpg" descr="Un dibujo de un perro&#10;&#10;Descripción generada automáticamente con confianza media"/>
                    <pic:cNvPicPr preferRelativeResize="0"/>
                  </pic:nvPicPr>
                  <pic:blipFill>
                    <a:blip r:embed="rId47"/>
                    <a:srcRect/>
                    <a:stretch>
                      <a:fillRect/>
                    </a:stretch>
                  </pic:blipFill>
                  <pic:spPr>
                    <a:xfrm>
                      <a:off x="0" y="0"/>
                      <a:ext cx="2889284" cy="896674"/>
                    </a:xfrm>
                    <a:prstGeom prst="rect">
                      <a:avLst/>
                    </a:prstGeom>
                    <a:ln/>
                  </pic:spPr>
                </pic:pic>
              </a:graphicData>
            </a:graphic>
          </wp:inline>
        </w:drawing>
      </w:r>
    </w:p>
    <w:p w14:paraId="2228E973" w14:textId="566D5AD5" w:rsidR="00252C31" w:rsidRDefault="00252C31" w:rsidP="00252C31">
      <w:pPr>
        <w:autoSpaceDE w:val="0"/>
        <w:autoSpaceDN w:val="0"/>
        <w:adjustRightInd w:val="0"/>
        <w:spacing w:after="0" w:line="240" w:lineRule="auto"/>
        <w:rPr>
          <w:rFonts w:ascii="Arial" w:hAnsi="Arial" w:cs="Arial"/>
        </w:rPr>
      </w:pPr>
      <w:r w:rsidRPr="00252C31">
        <w:rPr>
          <w:rFonts w:ascii="Arial" w:hAnsi="Arial" w:cs="Arial"/>
        </w:rPr>
        <w:t xml:space="preserve">El ingreso a la plataforma de telemetría se hace a través del </w:t>
      </w:r>
      <w:proofErr w:type="gramStart"/>
      <w:r w:rsidRPr="00252C31">
        <w:rPr>
          <w:rFonts w:ascii="Arial" w:hAnsi="Arial" w:cs="Arial"/>
        </w:rPr>
        <w:t>link</w:t>
      </w:r>
      <w:proofErr w:type="gramEnd"/>
      <w:r w:rsidRPr="00252C31">
        <w:rPr>
          <w:rFonts w:ascii="Arial" w:hAnsi="Arial" w:cs="Arial"/>
        </w:rPr>
        <w:t>:</w:t>
      </w:r>
    </w:p>
    <w:p w14:paraId="02D5D5CE" w14:textId="07341699" w:rsidR="00252C31" w:rsidRPr="00FB163C" w:rsidRDefault="00252C31" w:rsidP="00252C31">
      <w:pPr>
        <w:autoSpaceDE w:val="0"/>
        <w:autoSpaceDN w:val="0"/>
        <w:adjustRightInd w:val="0"/>
        <w:spacing w:after="0" w:line="240" w:lineRule="auto"/>
        <w:jc w:val="both"/>
        <w:rPr>
          <w:rFonts w:ascii="Century Gothic" w:hAnsi="Century Gothic" w:cs="Arial"/>
        </w:rPr>
      </w:pPr>
      <w:hyperlink r:id="rId48" w:history="1">
        <w:r w:rsidRPr="00FB163C">
          <w:rPr>
            <w:rStyle w:val="Hipervnculo"/>
            <w:rFonts w:ascii="Century Gothic" w:hAnsi="Century Gothic" w:cs="Arial"/>
          </w:rPr>
          <w:t>https://mimonitor.netuxcloud.com/</w:t>
        </w:r>
      </w:hyperlink>
      <w:r w:rsidR="00BE7872">
        <w:t xml:space="preserve"> </w:t>
      </w:r>
    </w:p>
    <w:p w14:paraId="03686652" w14:textId="77777777" w:rsidR="00B36985" w:rsidRDefault="00B36985" w:rsidP="00CB236C">
      <w:pPr>
        <w:autoSpaceDE w:val="0"/>
        <w:autoSpaceDN w:val="0"/>
        <w:adjustRightInd w:val="0"/>
        <w:spacing w:after="0" w:line="240" w:lineRule="auto"/>
        <w:jc w:val="both"/>
        <w:rPr>
          <w:rFonts w:ascii="Arial" w:hAnsi="Arial" w:cs="Arial"/>
        </w:rPr>
      </w:pPr>
    </w:p>
    <w:p w14:paraId="4F9B4B48" w14:textId="064F39C6" w:rsidR="00BE7872" w:rsidRPr="00BE7872" w:rsidRDefault="00BE7872" w:rsidP="00BE7872">
      <w:pPr>
        <w:pStyle w:val="Prrafodelista"/>
        <w:numPr>
          <w:ilvl w:val="0"/>
          <w:numId w:val="1"/>
        </w:numPr>
        <w:autoSpaceDE w:val="0"/>
        <w:autoSpaceDN w:val="0"/>
        <w:adjustRightInd w:val="0"/>
        <w:spacing w:after="0" w:line="240" w:lineRule="auto"/>
        <w:jc w:val="both"/>
        <w:rPr>
          <w:rFonts w:ascii="Arial" w:hAnsi="Arial" w:cs="Arial"/>
          <w:b/>
          <w:bCs/>
        </w:rPr>
      </w:pPr>
      <w:bookmarkStart w:id="3" w:name="_Hlk205975310"/>
      <w:r w:rsidRPr="00BE7872">
        <w:rPr>
          <w:rFonts w:ascii="Arial" w:hAnsi="Arial" w:cs="Arial"/>
          <w:b/>
          <w:bCs/>
        </w:rPr>
        <w:t>Conexión equipo de telemetría – Internet</w:t>
      </w:r>
    </w:p>
    <w:p w14:paraId="2124B500" w14:textId="3FE881F9" w:rsidR="00BE7872" w:rsidRPr="00BE7872" w:rsidRDefault="00BE7872" w:rsidP="00BE7872">
      <w:pPr>
        <w:autoSpaceDE w:val="0"/>
        <w:autoSpaceDN w:val="0"/>
        <w:adjustRightInd w:val="0"/>
        <w:spacing w:after="0" w:line="240" w:lineRule="auto"/>
        <w:ind w:firstLine="360"/>
        <w:jc w:val="both"/>
        <w:rPr>
          <w:rFonts w:ascii="Arial" w:hAnsi="Arial" w:cs="Arial"/>
          <w:b/>
          <w:bCs/>
        </w:rPr>
      </w:pPr>
      <w:bookmarkStart w:id="4" w:name="_Hlk205975327"/>
      <w:bookmarkEnd w:id="3"/>
      <w:r w:rsidRPr="00BE7872">
        <w:rPr>
          <w:rFonts w:ascii="Arial" w:hAnsi="Arial" w:cs="Arial"/>
          <w:b/>
          <w:bCs/>
        </w:rPr>
        <w:t>10.1</w:t>
      </w:r>
      <w:r>
        <w:rPr>
          <w:rFonts w:ascii="Arial" w:hAnsi="Arial" w:cs="Arial"/>
          <w:b/>
          <w:bCs/>
        </w:rPr>
        <w:t xml:space="preserve"> Etapa</w:t>
      </w:r>
      <w:r w:rsidRPr="00BE7872">
        <w:rPr>
          <w:rFonts w:ascii="Arial" w:hAnsi="Arial" w:cs="Arial"/>
          <w:b/>
          <w:bCs/>
        </w:rPr>
        <w:t xml:space="preserve"> de comunicación</w:t>
      </w:r>
    </w:p>
    <w:bookmarkEnd w:id="4"/>
    <w:p w14:paraId="266DF837" w14:textId="1B8AD902" w:rsidR="00BE7872" w:rsidRPr="00BE7872" w:rsidRDefault="00BE7872" w:rsidP="00BE7872">
      <w:pPr>
        <w:autoSpaceDE w:val="0"/>
        <w:autoSpaceDN w:val="0"/>
        <w:adjustRightInd w:val="0"/>
        <w:spacing w:after="0" w:line="240" w:lineRule="auto"/>
        <w:ind w:left="360"/>
        <w:jc w:val="both"/>
        <w:rPr>
          <w:rFonts w:ascii="Arial" w:hAnsi="Arial" w:cs="Arial"/>
        </w:rPr>
      </w:pPr>
      <w:r w:rsidRPr="00BE7872">
        <w:rPr>
          <w:rFonts w:ascii="Arial" w:hAnsi="Arial" w:cs="Arial"/>
        </w:rPr>
        <w:lastRenderedPageBreak/>
        <w:t>La etapa de comunicación se hace a través de internet asignando protocolos de</w:t>
      </w:r>
      <w:r>
        <w:rPr>
          <w:rFonts w:ascii="Arial" w:hAnsi="Arial" w:cs="Arial"/>
        </w:rPr>
        <w:t xml:space="preserve"> </w:t>
      </w:r>
      <w:r w:rsidRPr="00BE7872">
        <w:rPr>
          <w:rFonts w:ascii="Arial" w:hAnsi="Arial" w:cs="Arial"/>
        </w:rPr>
        <w:t>seguridad y conexiones al servidor de la plataforma WEB.</w:t>
      </w:r>
      <w:r>
        <w:rPr>
          <w:rFonts w:ascii="Arial" w:hAnsi="Arial" w:cs="Arial"/>
        </w:rPr>
        <w:t xml:space="preserve"> El protocolo utilizado es el HTTPS explicado anteriormente en la sesión </w:t>
      </w:r>
      <w:r w:rsidRPr="00BE7872">
        <w:rPr>
          <w:rFonts w:ascii="Arial" w:hAnsi="Arial" w:cs="Arial"/>
          <w:i/>
          <w:iCs/>
        </w:rPr>
        <w:t>‘seguridad’</w:t>
      </w:r>
      <w:r>
        <w:rPr>
          <w:rFonts w:ascii="Arial" w:hAnsi="Arial" w:cs="Arial"/>
          <w:i/>
          <w:iCs/>
        </w:rPr>
        <w:t>.</w:t>
      </w:r>
    </w:p>
    <w:p w14:paraId="0A86E43B" w14:textId="77777777" w:rsidR="00BE7872" w:rsidRDefault="00BE7872" w:rsidP="00BE7872">
      <w:pPr>
        <w:autoSpaceDE w:val="0"/>
        <w:autoSpaceDN w:val="0"/>
        <w:adjustRightInd w:val="0"/>
        <w:spacing w:after="0" w:line="240" w:lineRule="auto"/>
        <w:ind w:left="360"/>
        <w:jc w:val="both"/>
        <w:rPr>
          <w:rFonts w:ascii="Arial" w:hAnsi="Arial" w:cs="Arial"/>
          <w:i/>
          <w:iCs/>
        </w:rPr>
      </w:pPr>
    </w:p>
    <w:p w14:paraId="475FEE10" w14:textId="77777777" w:rsidR="00BE7872" w:rsidRPr="00BE7872" w:rsidRDefault="00BE7872" w:rsidP="00BE7872">
      <w:pPr>
        <w:autoSpaceDE w:val="0"/>
        <w:autoSpaceDN w:val="0"/>
        <w:adjustRightInd w:val="0"/>
        <w:spacing w:after="0" w:line="240" w:lineRule="auto"/>
        <w:ind w:left="360"/>
        <w:jc w:val="both"/>
        <w:rPr>
          <w:rFonts w:ascii="Arial" w:hAnsi="Arial" w:cs="Arial"/>
          <w:b/>
          <w:bCs/>
        </w:rPr>
      </w:pPr>
      <w:r w:rsidRPr="00BE7872">
        <w:rPr>
          <w:rFonts w:ascii="Arial" w:hAnsi="Arial" w:cs="Arial"/>
          <w:b/>
          <w:bCs/>
        </w:rPr>
        <w:t xml:space="preserve">Flujo de Operación de </w:t>
      </w:r>
      <w:proofErr w:type="spellStart"/>
      <w:r w:rsidRPr="00BE7872">
        <w:rPr>
          <w:rFonts w:ascii="Arial" w:hAnsi="Arial" w:cs="Arial"/>
          <w:b/>
          <w:bCs/>
        </w:rPr>
        <w:t>Nx</w:t>
      </w:r>
      <w:proofErr w:type="spellEnd"/>
      <w:r w:rsidRPr="00BE7872">
        <w:rPr>
          <w:rFonts w:ascii="Arial" w:hAnsi="Arial" w:cs="Arial"/>
          <w:b/>
          <w:bCs/>
        </w:rPr>
        <w:t xml:space="preserve"> sensor Pro / Lite </w:t>
      </w:r>
    </w:p>
    <w:p w14:paraId="7F63C24A" w14:textId="09958019" w:rsidR="00BE7872" w:rsidRDefault="00BE7872" w:rsidP="00BE7872">
      <w:pPr>
        <w:autoSpaceDE w:val="0"/>
        <w:autoSpaceDN w:val="0"/>
        <w:adjustRightInd w:val="0"/>
        <w:spacing w:after="0" w:line="240" w:lineRule="auto"/>
        <w:ind w:left="360"/>
        <w:jc w:val="both"/>
        <w:rPr>
          <w:rFonts w:ascii="Arial" w:hAnsi="Arial" w:cs="Arial"/>
        </w:rPr>
      </w:pPr>
      <w:r w:rsidRPr="00BE7872">
        <w:rPr>
          <w:rFonts w:ascii="Arial" w:hAnsi="Arial" w:cs="Arial"/>
        </w:rPr>
        <w:t>El monitor de temperatura toma datos de forma continua por medio de un transductor (sensor) de temperatura, Temperatura. El sensor es de tipo digital y se encarga de analizar la magnitud física del entorno. Estos datos son capturados por el módulo de procesamiento del registrador de datos, el cual se encarga de acondicionar las señales eléctricas de corriente de forma que puedan ser interpretadas para el usuario final en función de unidades de medida de °C una vez enviadas a la plataforma del sistema informático.</w:t>
      </w:r>
    </w:p>
    <w:p w14:paraId="209CBE58" w14:textId="77777777" w:rsidR="00BE7872" w:rsidRDefault="00BE7872" w:rsidP="00BE7872">
      <w:pPr>
        <w:autoSpaceDE w:val="0"/>
        <w:autoSpaceDN w:val="0"/>
        <w:adjustRightInd w:val="0"/>
        <w:spacing w:after="0" w:line="240" w:lineRule="auto"/>
        <w:ind w:left="360"/>
        <w:jc w:val="both"/>
        <w:rPr>
          <w:rFonts w:ascii="Arial" w:hAnsi="Arial" w:cs="Arial"/>
        </w:rPr>
      </w:pPr>
    </w:p>
    <w:p w14:paraId="63182EDB" w14:textId="26E284C9" w:rsidR="00BE7872" w:rsidRDefault="00BE7872" w:rsidP="00BE7872">
      <w:pPr>
        <w:autoSpaceDE w:val="0"/>
        <w:autoSpaceDN w:val="0"/>
        <w:adjustRightInd w:val="0"/>
        <w:spacing w:after="0" w:line="240" w:lineRule="auto"/>
        <w:ind w:left="360"/>
        <w:jc w:val="center"/>
        <w:rPr>
          <w:rFonts w:ascii="Arial" w:hAnsi="Arial" w:cs="Arial"/>
        </w:rPr>
      </w:pPr>
      <w:r w:rsidRPr="005B1604">
        <w:rPr>
          <w:rFonts w:ascii="Century Gothic" w:eastAsia="Century Gothic" w:hAnsi="Century Gothic" w:cs="Century Gothic"/>
          <w:noProof/>
          <w:lang w:val="en-US"/>
        </w:rPr>
        <mc:AlternateContent>
          <mc:Choice Requires="wpg">
            <w:drawing>
              <wp:inline distT="0" distB="0" distL="0" distR="0" wp14:anchorId="5B0CD3FB" wp14:editId="68C05604">
                <wp:extent cx="4021486" cy="2956560"/>
                <wp:effectExtent l="0" t="0" r="0" b="0"/>
                <wp:docPr id="3218" name="Grupo 16"/>
                <wp:cNvGraphicFramePr/>
                <a:graphic xmlns:a="http://schemas.openxmlformats.org/drawingml/2006/main">
                  <a:graphicData uri="http://schemas.microsoft.com/office/word/2010/wordprocessingGroup">
                    <wpg:wgp>
                      <wpg:cNvGrpSpPr/>
                      <wpg:grpSpPr>
                        <a:xfrm>
                          <a:off x="0" y="0"/>
                          <a:ext cx="4021486" cy="2956560"/>
                          <a:chOff x="0" y="0"/>
                          <a:chExt cx="4175919" cy="3476147"/>
                        </a:xfrm>
                      </wpg:grpSpPr>
                      <wps:wsp>
                        <wps:cNvPr id="3219" name="CuadroTexto 17"/>
                        <wps:cNvSpPr txBox="1"/>
                        <wps:spPr>
                          <a:xfrm rot="16200000">
                            <a:off x="1279629" y="783247"/>
                            <a:ext cx="1229191" cy="254000"/>
                          </a:xfrm>
                          <a:prstGeom prst="rect">
                            <a:avLst/>
                          </a:prstGeom>
                          <a:noFill/>
                        </wps:spPr>
                        <wps:txbx>
                          <w:txbxContent>
                            <w:p w14:paraId="401DA8A7" w14:textId="77777777" w:rsidR="00BE7872" w:rsidRPr="005B1604" w:rsidRDefault="00BE7872" w:rsidP="00BE7872">
                              <w:pPr>
                                <w:pStyle w:val="NormalWeb"/>
                                <w:spacing w:before="0" w:beforeAutospacing="0" w:after="0" w:afterAutospacing="0"/>
                                <w:rPr>
                                  <w:b/>
                                </w:rPr>
                              </w:pPr>
                              <w:r w:rsidRPr="005B1604">
                                <w:rPr>
                                  <w:rFonts w:asciiTheme="minorHAnsi" w:hAnsi="Calibri" w:cstheme="minorBidi"/>
                                  <w:b/>
                                  <w:color w:val="000000" w:themeColor="text1"/>
                                  <w:kern w:val="24"/>
                                  <w:sz w:val="21"/>
                                  <w:szCs w:val="21"/>
                                  <w:lang w:val="es-ES"/>
                                </w:rPr>
                                <w:t>Transductor</w:t>
                              </w:r>
                            </w:p>
                          </w:txbxContent>
                        </wps:txbx>
                        <wps:bodyPr wrap="square" rtlCol="0">
                          <a:noAutofit/>
                        </wps:bodyPr>
                      </wps:wsp>
                      <pic:pic xmlns:pic="http://schemas.openxmlformats.org/drawingml/2006/picture">
                        <pic:nvPicPr>
                          <pic:cNvPr id="3220" name="Picture 2" descr="https://d1muf25xaso8hp.cloudfront.net/https%3A%2F%2Ff43362f4d1b6c0932bbe43a042f65de7.cdn.bubble.io%2Ff1712694556019x520521659452058750%2FnxSensor%25201.1.png?w=768&amp;h=768&amp;auto=compress&amp;dpr=1&amp;fit=max"/>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7405"/>
                          <a:stretch/>
                        </pic:blipFill>
                        <pic:spPr bwMode="auto">
                          <a:xfrm>
                            <a:off x="3093786" y="1142213"/>
                            <a:ext cx="1082133" cy="12464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21" name="Picture 4" descr="https://d1muf25xaso8hp.cloudfront.net/https%3A%2F%2Ff43362f4d1b6c0932bbe43a042f65de7.cdn.bubble.io%2Ff1716853434167x175607120176399780%2FAmbiente.jpg?w=768&amp;h=768&amp;auto=compress&amp;dpr=1&amp;fit=max"/>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227837" y="0"/>
                            <a:ext cx="1067513" cy="14233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22" name="Picture 6" descr="https://d1muf25xaso8hp.cloudfront.net/https%3A%2F%2Ff43362f4d1b6c0932bbe43a042f65de7.cdn.bubble.io%2Ff1716826488211x213091829006730300%2FNevera.jpg?w=768&amp;h=768&amp;auto=compress&amp;dpr=1&amp;fit=max"/>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1268"/>
                          <a:stretch/>
                        </pic:blipFill>
                        <pic:spPr bwMode="auto">
                          <a:xfrm>
                            <a:off x="0" y="1419887"/>
                            <a:ext cx="1368425" cy="2056260"/>
                          </a:xfrm>
                          <a:prstGeom prst="rect">
                            <a:avLst/>
                          </a:prstGeom>
                          <a:noFill/>
                          <a:extLst>
                            <a:ext uri="{909E8E84-426E-40DD-AFC4-6F175D3DCCD1}">
                              <a14:hiddenFill xmlns:a14="http://schemas.microsoft.com/office/drawing/2010/main">
                                <a:solidFill>
                                  <a:srgbClr val="FFFFFF"/>
                                </a:solidFill>
                              </a14:hiddenFill>
                            </a:ext>
                          </a:extLst>
                        </pic:spPr>
                      </pic:pic>
                      <wps:wsp>
                        <wps:cNvPr id="3223" name="Conector angular 3223"/>
                        <wps:cNvCnPr/>
                        <wps:spPr>
                          <a:xfrm>
                            <a:off x="1295350" y="711675"/>
                            <a:ext cx="1744993" cy="868935"/>
                          </a:xfrm>
                          <a:prstGeom prst="bentConnector3">
                            <a:avLst>
                              <a:gd name="adj1" fmla="val 24673"/>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3224" name="Conector angular 3224"/>
                        <wps:cNvCnPr/>
                        <wps:spPr>
                          <a:xfrm flipV="1">
                            <a:off x="1368425" y="1580610"/>
                            <a:ext cx="1671918" cy="867407"/>
                          </a:xfrm>
                          <a:prstGeom prst="bentConnector3">
                            <a:avLst>
                              <a:gd name="adj1" fmla="val 21287"/>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3226" name="CuadroTexto 17"/>
                        <wps:cNvSpPr txBox="1"/>
                        <wps:spPr>
                          <a:xfrm rot="16200000">
                            <a:off x="1311926" y="2068034"/>
                            <a:ext cx="1164599" cy="254000"/>
                          </a:xfrm>
                          <a:prstGeom prst="rect">
                            <a:avLst/>
                          </a:prstGeom>
                          <a:noFill/>
                        </wps:spPr>
                        <wps:txbx>
                          <w:txbxContent>
                            <w:p w14:paraId="2ACCDC67" w14:textId="77777777" w:rsidR="00BE7872" w:rsidRPr="005B1604" w:rsidRDefault="00BE7872" w:rsidP="00BE7872">
                              <w:pPr>
                                <w:pStyle w:val="NormalWeb"/>
                                <w:spacing w:before="0" w:beforeAutospacing="0" w:after="0" w:afterAutospacing="0"/>
                                <w:jc w:val="center"/>
                                <w:rPr>
                                  <w:b/>
                                </w:rPr>
                              </w:pPr>
                              <w:r w:rsidRPr="005B1604">
                                <w:rPr>
                                  <w:rFonts w:asciiTheme="minorHAnsi" w:hAnsi="Calibri" w:cstheme="minorBidi"/>
                                  <w:b/>
                                  <w:color w:val="000000" w:themeColor="text1"/>
                                  <w:kern w:val="24"/>
                                  <w:sz w:val="21"/>
                                  <w:szCs w:val="21"/>
                                  <w:lang w:val="es-ES"/>
                                </w:rPr>
                                <w:t>Transductor</w:t>
                              </w:r>
                            </w:p>
                          </w:txbxContent>
                        </wps:txbx>
                        <wps:bodyPr wrap="square" rtlCol="0">
                          <a:noAutofit/>
                        </wps:bodyPr>
                      </wps:wsp>
                      <wps:wsp>
                        <wps:cNvPr id="3227" name="CuadroTexto 17"/>
                        <wps:cNvSpPr txBox="1"/>
                        <wps:spPr>
                          <a:xfrm>
                            <a:off x="2721883" y="872707"/>
                            <a:ext cx="1454036" cy="453246"/>
                          </a:xfrm>
                          <a:prstGeom prst="rect">
                            <a:avLst/>
                          </a:prstGeom>
                          <a:noFill/>
                        </wps:spPr>
                        <wps:txbx>
                          <w:txbxContent>
                            <w:p w14:paraId="1FFA2A62" w14:textId="77777777" w:rsidR="00BE7872" w:rsidRPr="005B1604" w:rsidRDefault="00BE7872" w:rsidP="00BE7872">
                              <w:pPr>
                                <w:pStyle w:val="NormalWeb"/>
                                <w:spacing w:before="0" w:beforeAutospacing="0" w:after="0" w:afterAutospacing="0"/>
                                <w:jc w:val="center"/>
                                <w:rPr>
                                  <w:b/>
                                </w:rPr>
                              </w:pPr>
                              <w:r w:rsidRPr="005B1604">
                                <w:rPr>
                                  <w:rFonts w:asciiTheme="minorHAnsi" w:hAnsi="Calibri" w:cstheme="minorBidi"/>
                                  <w:b/>
                                  <w:color w:val="000000" w:themeColor="text1"/>
                                  <w:kern w:val="24"/>
                                  <w:sz w:val="21"/>
                                  <w:szCs w:val="21"/>
                                  <w:lang w:val="es-ES"/>
                                </w:rPr>
                                <w:t>Registrador datos</w:t>
                              </w:r>
                            </w:p>
                          </w:txbxContent>
                        </wps:txbx>
                        <wps:bodyPr wrap="square" rtlCol="0">
                          <a:noAutofit/>
                        </wps:bodyPr>
                      </wps:wsp>
                    </wpg:wgp>
                  </a:graphicData>
                </a:graphic>
              </wp:inline>
            </w:drawing>
          </mc:Choice>
          <mc:Fallback>
            <w:pict>
              <v:group w14:anchorId="5B0CD3FB" id="Grupo 16" o:spid="_x0000_s1026" style="width:316.65pt;height:232.8pt;mso-position-horizontal-relative:char;mso-position-vertical-relative:line" coordsize="41759,347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&#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">
                <v:shapetype id="_x0000_t202" coordsize="21600,21600" o:spt="202" path="m,l,21600r21600,l21600,xe">
                  <v:stroke joinstyle="miter"/>
                  <v:path gradientshapeok="t" o:connecttype="rect"/>
                </v:shapetype>
                <v:shape id="CuadroTexto 17" o:spid="_x0000_s1027" type="#_x0000_t202" style="position:absolute;left:12796;top:7832;width:12292;height:254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" filled="f" stroked="f">
                  <v:textbox>
                    <w:txbxContent>
                      <w:p w14:paraId="401DA8A7" w14:textId="77777777" w:rsidR="00BE7872" w:rsidRPr="005B1604" w:rsidRDefault="00BE7872" w:rsidP="00BE7872">
                        <w:pPr>
                          <w:pStyle w:val="NormalWeb"/>
                          <w:spacing w:before="0" w:beforeAutospacing="0" w:after="0" w:afterAutospacing="0"/>
                          <w:rPr>
                            <w:b/>
                          </w:rPr>
                        </w:pPr>
                        <w:r w:rsidRPr="005B1604">
                          <w:rPr>
                            <w:rFonts w:asciiTheme="minorHAnsi" w:hAnsi="Calibri" w:cstheme="minorBidi"/>
                            <w:b/>
                            <w:color w:val="000000" w:themeColor="text1"/>
                            <w:kern w:val="24"/>
                            <w:sz w:val="21"/>
                            <w:szCs w:val="21"/>
                            <w:lang w:val="es-ES"/>
                          </w:rPr>
                          <w:t>Transductor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https://d1muf25xaso8hp.cloudfront.net/https%3A%2F%2Ff43362f4d1b6c0932bbe43a042f65de7.cdn.bubble.io%2Ff1712694556019x520521659452058750%2FnxSensor%25201.1.png?w=768&amp;h=768&amp;auto=compress&amp;dpr=1&amp;fit=max" style="position:absolute;left:30937;top:11422;width:10822;height:1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">
                  <v:imagedata r:id="rId52" o:title="https%3A%2F%2Ff43362f4d1b6c0932bbe43a042f65de7.cdn.bubble.io%2Ff1712694556019x520521659452058750%2FnxSensor%25201.1" cropleft="24514f"/>
                </v:shape>
                <v:shape id="Picture 4" o:spid="_x0000_s1029" type="#_x0000_t75" alt="https://d1muf25xaso8hp.cloudfront.net/https%3A%2F%2Ff43362f4d1b6c0932bbe43a042f65de7.cdn.bubble.io%2Ff1716853434167x175607120176399780%2FAmbiente.jpg?w=768&amp;h=768&amp;auto=compress&amp;dpr=1&amp;fit=max" style="position:absolute;left:2278;width:10675;height:14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">
                  <v:imagedata r:id="rId53" o:title="https%3A%2F%2Ff43362f4d1b6c0932bbe43a042f65de7.cdn.bubble.io%2Ff1716853434167x175607120176399780%2FAmbiente"/>
                </v:shape>
                <v:shape id="Picture 6" o:spid="_x0000_s1030" type="#_x0000_t75" alt="https://d1muf25xaso8hp.cloudfront.net/https%3A%2F%2Ff43362f4d1b6c0932bbe43a042f65de7.cdn.bubble.io%2Ff1716826488211x213091829006730300%2FNevera.jpg?w=768&amp;h=768&amp;auto=compress&amp;dpr=1&amp;fit=max" style="position:absolute;top:14198;width:13684;height:20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">
                  <v:imagedata r:id="rId54" o:title="https%3A%2F%2Ff43362f4d1b6c0932bbe43a042f65de7.cdn.bubble.io%2Ff1716826488211x213091829006730300%2FNevera" cropright="7385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223" o:spid="_x0000_s1031" type="#_x0000_t34" style="position:absolute;left:12953;top:7116;width:17450;height:86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" adj="5329" strokecolor="#c0504d [3205]" strokeweight="2pt">
                  <v:stroke endarrow="block"/>
                  <v:shadow on="t" color="black" opacity="24903f" origin=",.5" offset="0,.55556mm"/>
                </v:shape>
                <v:shape id="Conector angular 3224" o:spid="_x0000_s1032" type="#_x0000_t34" style="position:absolute;left:13684;top:15806;width:16719;height:867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" adj="4598" strokecolor="#c0504d [3205]" strokeweight="2pt">
                  <v:stroke endarrow="block"/>
                  <v:shadow on="t" color="black" opacity="24903f" origin=",.5" offset="0,.55556mm"/>
                </v:shape>
                <v:shape id="CuadroTexto 17" o:spid="_x0000_s1033" type="#_x0000_t202" style="position:absolute;left:13119;top:20680;width:11646;height:254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" filled="f" stroked="f">
                  <v:textbox>
                    <w:txbxContent>
                      <w:p w14:paraId="2ACCDC67" w14:textId="77777777" w:rsidR="00BE7872" w:rsidRPr="005B1604" w:rsidRDefault="00BE7872" w:rsidP="00BE7872">
                        <w:pPr>
                          <w:pStyle w:val="NormalWeb"/>
                          <w:spacing w:before="0" w:beforeAutospacing="0" w:after="0" w:afterAutospacing="0"/>
                          <w:jc w:val="center"/>
                          <w:rPr>
                            <w:b/>
                          </w:rPr>
                        </w:pPr>
                        <w:r w:rsidRPr="005B1604">
                          <w:rPr>
                            <w:rFonts w:asciiTheme="minorHAnsi" w:hAnsi="Calibri" w:cstheme="minorBidi"/>
                            <w:b/>
                            <w:color w:val="000000" w:themeColor="text1"/>
                            <w:kern w:val="24"/>
                            <w:sz w:val="21"/>
                            <w:szCs w:val="21"/>
                            <w:lang w:val="es-ES"/>
                          </w:rPr>
                          <w:t>Transductor</w:t>
                        </w:r>
                      </w:p>
                    </w:txbxContent>
                  </v:textbox>
                </v:shape>
                <v:shape id="CuadroTexto 17" o:spid="_x0000_s1034" type="#_x0000_t202" style="position:absolute;left:27218;top:8727;width:14541;height: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" filled="f" stroked="f">
                  <v:textbox>
                    <w:txbxContent>
                      <w:p w14:paraId="1FFA2A62" w14:textId="77777777" w:rsidR="00BE7872" w:rsidRPr="005B1604" w:rsidRDefault="00BE7872" w:rsidP="00BE7872">
                        <w:pPr>
                          <w:pStyle w:val="NormalWeb"/>
                          <w:spacing w:before="0" w:beforeAutospacing="0" w:after="0" w:afterAutospacing="0"/>
                          <w:jc w:val="center"/>
                          <w:rPr>
                            <w:b/>
                          </w:rPr>
                        </w:pPr>
                        <w:r w:rsidRPr="005B1604">
                          <w:rPr>
                            <w:rFonts w:asciiTheme="minorHAnsi" w:hAnsi="Calibri" w:cstheme="minorBidi"/>
                            <w:b/>
                            <w:color w:val="000000" w:themeColor="text1"/>
                            <w:kern w:val="24"/>
                            <w:sz w:val="21"/>
                            <w:szCs w:val="21"/>
                            <w:lang w:val="es-ES"/>
                          </w:rPr>
                          <w:t>Registrador datos</w:t>
                        </w:r>
                      </w:p>
                    </w:txbxContent>
                  </v:textbox>
                </v:shape>
                <w10:anchorlock/>
              </v:group>
            </w:pict>
          </mc:Fallback>
        </mc:AlternateContent>
      </w:r>
    </w:p>
    <w:p w14:paraId="4E9EA17F" w14:textId="1C738253" w:rsidR="00BE7872" w:rsidRPr="00BE7872" w:rsidRDefault="00BE7872" w:rsidP="00BE7872">
      <w:pPr>
        <w:autoSpaceDE w:val="0"/>
        <w:autoSpaceDN w:val="0"/>
        <w:adjustRightInd w:val="0"/>
        <w:spacing w:after="0" w:line="240" w:lineRule="auto"/>
        <w:ind w:left="360"/>
        <w:jc w:val="both"/>
        <w:rPr>
          <w:rFonts w:ascii="Arial" w:hAnsi="Arial" w:cs="Arial"/>
          <w:b/>
          <w:bCs/>
        </w:rPr>
      </w:pPr>
      <w:bookmarkStart w:id="5" w:name="_Hlk205975343"/>
      <w:r w:rsidRPr="00BE7872">
        <w:rPr>
          <w:rFonts w:ascii="Arial" w:hAnsi="Arial" w:cs="Arial"/>
          <w:b/>
          <w:bCs/>
        </w:rPr>
        <w:t>10.2 Proceso de transmisión</w:t>
      </w:r>
    </w:p>
    <w:bookmarkEnd w:id="5"/>
    <w:p w14:paraId="49B68013" w14:textId="3C9518AA" w:rsidR="00BE7872" w:rsidRDefault="00BE7872" w:rsidP="00BE7872">
      <w:pPr>
        <w:autoSpaceDE w:val="0"/>
        <w:autoSpaceDN w:val="0"/>
        <w:adjustRightInd w:val="0"/>
        <w:spacing w:after="0" w:line="240" w:lineRule="auto"/>
        <w:ind w:left="360"/>
        <w:jc w:val="both"/>
        <w:rPr>
          <w:rFonts w:ascii="Arial" w:hAnsi="Arial" w:cs="Arial"/>
        </w:rPr>
      </w:pPr>
      <w:r w:rsidRPr="00BE7872">
        <w:rPr>
          <w:rFonts w:ascii="Arial" w:hAnsi="Arial" w:cs="Arial"/>
        </w:rPr>
        <w:t>El dispositivo abre la conexión con el servidor alojado en la dirección física API.UBIDOTS.COM a través del puerto 443 o (puerto para el HTTPS).</w:t>
      </w:r>
    </w:p>
    <w:p w14:paraId="3174FD6C" w14:textId="4E584949" w:rsidR="00BE7872" w:rsidRDefault="00BE7872" w:rsidP="00BE7872">
      <w:pPr>
        <w:autoSpaceDE w:val="0"/>
        <w:autoSpaceDN w:val="0"/>
        <w:adjustRightInd w:val="0"/>
        <w:spacing w:after="0" w:line="240" w:lineRule="auto"/>
        <w:ind w:left="360"/>
        <w:jc w:val="center"/>
        <w:rPr>
          <w:rFonts w:ascii="Arial" w:hAnsi="Arial" w:cs="Arial"/>
        </w:rPr>
      </w:pPr>
      <w:r>
        <w:rPr>
          <w:noProof/>
          <w:lang w:val="en-US"/>
        </w:rPr>
        <w:drawing>
          <wp:inline distT="0" distB="0" distL="0" distR="0" wp14:anchorId="05DBE6A0" wp14:editId="6B923816">
            <wp:extent cx="2851620" cy="2094774"/>
            <wp:effectExtent l="0" t="0" r="6350" b="1270"/>
            <wp:docPr id="3225" name="Picture 3225"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3225" name="Picture 3225" descr="Diagrama&#10;&#10;Descripción generada automáticamente"/>
                    <pic:cNvPicPr/>
                  </pic:nvPicPr>
                  <pic:blipFill>
                    <a:blip r:embed="rId55"/>
                    <a:stretch>
                      <a:fillRect/>
                    </a:stretch>
                  </pic:blipFill>
                  <pic:spPr>
                    <a:xfrm>
                      <a:off x="0" y="0"/>
                      <a:ext cx="2865461" cy="2104942"/>
                    </a:xfrm>
                    <a:prstGeom prst="rect">
                      <a:avLst/>
                    </a:prstGeom>
                  </pic:spPr>
                </pic:pic>
              </a:graphicData>
            </a:graphic>
          </wp:inline>
        </w:drawing>
      </w:r>
      <w:r w:rsidRPr="005B1604">
        <w:rPr>
          <w:rFonts w:ascii="Century Gothic" w:eastAsia="Century Gothic" w:hAnsi="Century Gothic" w:cs="Century Gothic"/>
          <w:noProof/>
          <w:lang w:val="en-US"/>
        </w:rPr>
        <mc:AlternateContent>
          <mc:Choice Requires="wpg">
            <w:drawing>
              <wp:inline distT="0" distB="0" distL="0" distR="0" wp14:anchorId="2C004EE9" wp14:editId="22E00EDF">
                <wp:extent cx="857250" cy="1696085"/>
                <wp:effectExtent l="19050" t="0" r="38100" b="0"/>
                <wp:docPr id="3228" name="Grupo 42"/>
                <wp:cNvGraphicFramePr/>
                <a:graphic xmlns:a="http://schemas.openxmlformats.org/drawingml/2006/main">
                  <a:graphicData uri="http://schemas.microsoft.com/office/word/2010/wordprocessingGroup">
                    <wpg:wgp>
                      <wpg:cNvGrpSpPr/>
                      <wpg:grpSpPr>
                        <a:xfrm>
                          <a:off x="0" y="0"/>
                          <a:ext cx="857250" cy="1696085"/>
                          <a:chOff x="0" y="0"/>
                          <a:chExt cx="1016606" cy="1912541"/>
                        </a:xfrm>
                        <a:solidFill>
                          <a:schemeClr val="tx2">
                            <a:lumMod val="60000"/>
                            <a:lumOff val="40000"/>
                          </a:schemeClr>
                        </a:solidFill>
                      </wpg:grpSpPr>
                      <pic:pic xmlns:pic="http://schemas.openxmlformats.org/drawingml/2006/picture">
                        <pic:nvPicPr>
                          <pic:cNvPr id="3229" name="Picture 2" descr="https://d1muf25xaso8hp.cloudfront.net/https%3A%2F%2Ff43362f4d1b6c0932bbe43a042f65de7.cdn.bubble.io%2Ff1712694556019x520521659452058750%2FnxSensor%25201.1.png?w=768&amp;h=768&amp;auto=compress&amp;dpr=1&amp;fit=max"/>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7405" t="14139" r="9645" b="9283"/>
                          <a:stretch/>
                        </pic:blipFill>
                        <pic:spPr bwMode="auto">
                          <a:xfrm>
                            <a:off x="106378" y="1074342"/>
                            <a:ext cx="803849" cy="838199"/>
                          </a:xfrm>
                          <a:prstGeom prst="rect">
                            <a:avLst/>
                          </a:prstGeom>
                          <a:grpFill/>
                        </pic:spPr>
                      </pic:pic>
                      <wps:wsp>
                        <wps:cNvPr id="3230" name="Nube 3230"/>
                        <wps:cNvSpPr/>
                        <wps:spPr>
                          <a:xfrm>
                            <a:off x="0" y="0"/>
                            <a:ext cx="1016606" cy="732257"/>
                          </a:xfrm>
                          <a:prstGeom prst="cloud">
                            <a:avLst/>
                          </a:prstGeom>
                          <a:grpFill/>
                          <a:ln w="952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31" name="Conector recto de flecha 3231"/>
                        <wps:cNvCnPr/>
                        <wps:spPr>
                          <a:xfrm flipV="1">
                            <a:off x="262479" y="757421"/>
                            <a:ext cx="0" cy="316920"/>
                          </a:xfrm>
                          <a:prstGeom prst="straightConnector1">
                            <a:avLst/>
                          </a:prstGeom>
                          <a:grpFill/>
                          <a:ln w="6350">
                            <a:tailEnd type="triangle"/>
                          </a:ln>
                        </wps:spPr>
                        <wps:style>
                          <a:lnRef idx="1">
                            <a:schemeClr val="accent1"/>
                          </a:lnRef>
                          <a:fillRef idx="0">
                            <a:schemeClr val="accent1"/>
                          </a:fillRef>
                          <a:effectRef idx="0">
                            <a:schemeClr val="accent1"/>
                          </a:effectRef>
                          <a:fontRef idx="minor">
                            <a:schemeClr val="tx1"/>
                          </a:fontRef>
                        </wps:style>
                        <wps:bodyPr/>
                      </wps:wsp>
                      <wps:wsp>
                        <wps:cNvPr id="3232" name="Conector recto de flecha 3232"/>
                        <wps:cNvCnPr/>
                        <wps:spPr>
                          <a:xfrm flipV="1">
                            <a:off x="479698" y="771325"/>
                            <a:ext cx="0" cy="316920"/>
                          </a:xfrm>
                          <a:prstGeom prst="straightConnector1">
                            <a:avLst/>
                          </a:prstGeom>
                          <a:ln w="6350">
                            <a:tailEnd type="triangle"/>
                          </a:ln>
                        </wps:spPr>
                        <wps:style>
                          <a:lnRef idx="1">
                            <a:schemeClr val="accent1"/>
                          </a:lnRef>
                          <a:fillRef idx="0">
                            <a:schemeClr val="accent1"/>
                          </a:fillRef>
                          <a:effectRef idx="0">
                            <a:schemeClr val="accent1"/>
                          </a:effectRef>
                          <a:fontRef idx="minor">
                            <a:schemeClr val="tx1"/>
                          </a:fontRef>
                        </wps:style>
                        <wps:bodyPr/>
                      </wps:wsp>
                      <wps:wsp>
                        <wps:cNvPr id="3233" name="Conector recto de flecha 3233"/>
                        <wps:cNvCnPr/>
                        <wps:spPr>
                          <a:xfrm flipV="1">
                            <a:off x="685438" y="771325"/>
                            <a:ext cx="0" cy="316920"/>
                          </a:xfrm>
                          <a:prstGeom prst="straightConnector1">
                            <a:avLst/>
                          </a:prstGeom>
                          <a:grpFill/>
                          <a:ln w="635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34AB13E" id="Grupo 42" o:spid="_x0000_s1026" style="width:67.5pt;height:133.55pt;mso-position-horizontal-relative:char;mso-position-vertical-relative:line" coordsize="10166,191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">
                <v:shape id="Picture 2" o:spid="_x0000_s1027" type="#_x0000_t75" alt="https://d1muf25xaso8hp.cloudfront.net/https%3A%2F%2Ff43362f4d1b6c0932bbe43a042f65de7.cdn.bubble.io%2Ff1712694556019x520521659452058750%2FnxSensor%25201.1.png?w=768&amp;h=768&amp;auto=compress&amp;dpr=1&amp;fit=max" style="position:absolute;left:1063;top:10743;width:8039;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">
                  <v:imagedata r:id="rId57" o:title="https%3A%2F%2Ff43362f4d1b6c0932bbe43a042f65de7.cdn.bubble.io%2Ff1712694556019x520521659452058750%2FnxSensor%25201.1" croptop="9266f" cropbottom="6084f" cropleft="24514f" cropright="6321f"/>
                </v:shape>
                <v:shape id="Nube 3230" o:spid="_x0000_s1028" style="position:absolute;width:10166;height:7322;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243f60 [1604]">
                  <v:path arrowok="t" o:connecttype="custom" o:connectlocs="110438,443710;50830,430201;163033,591552;136959,598010;387769,662591;372050,633097;678373,589043;672090,621401;803142,389079;879647,510037;983613,260256;949538,305616;901861,91973;903650,113398;684279,66988;701741,39664;521034,80006;529482,56445;329456,88006;360048,110856;97119,267630;91777,243577" o:connectangles="0,0,0,0,0,0,0,0,0,0,0,0,0,0,0,0,0,0,0,0,0,0"/>
                </v:shape>
                <v:shapetype id="_x0000_t32" coordsize="21600,21600" o:spt="32" o:oned="t" path="m,l21600,21600e" filled="f">
                  <v:path arrowok="t" fillok="f" o:connecttype="none"/>
                  <o:lock v:ext="edit" shapetype="t"/>
                </v:shapetype>
                <v:shape id="Conector recto de flecha 3231" o:spid="_x0000_s1029" type="#_x0000_t32" style="position:absolute;left:2624;top:7574;width:0;height:31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" strokecolor="#4579b8 [3044]" strokeweight=".5pt">
                  <v:stroke endarrow="block"/>
                </v:shape>
                <v:shape id="Conector recto de flecha 3232" o:spid="_x0000_s1030" type="#_x0000_t32" style="position:absolute;left:4796;top:7713;width:0;height:31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" strokecolor="#4579b8 [3044]" strokeweight=".5pt">
                  <v:stroke endarrow="block"/>
                </v:shape>
                <v:shape id="Conector recto de flecha 3233" o:spid="_x0000_s1031" type="#_x0000_t32" style="position:absolute;left:6854;top:7713;width:0;height:31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" strokecolor="#4579b8 [3044]" strokeweight=".5pt">
                  <v:stroke endarrow="block"/>
                </v:shape>
                <w10:anchorlock/>
              </v:group>
            </w:pict>
          </mc:Fallback>
        </mc:AlternateContent>
      </w:r>
    </w:p>
    <w:p w14:paraId="039E38ED" w14:textId="77777777" w:rsidR="00BE7872" w:rsidRPr="00BE7872" w:rsidRDefault="00BE7872" w:rsidP="00BE7872">
      <w:pPr>
        <w:autoSpaceDE w:val="0"/>
        <w:autoSpaceDN w:val="0"/>
        <w:adjustRightInd w:val="0"/>
        <w:spacing w:after="0" w:line="240" w:lineRule="auto"/>
        <w:ind w:left="360"/>
        <w:jc w:val="both"/>
        <w:rPr>
          <w:rFonts w:ascii="Arial" w:hAnsi="Arial" w:cs="Arial"/>
        </w:rPr>
      </w:pPr>
      <w:r w:rsidRPr="00BE7872">
        <w:rPr>
          <w:rFonts w:ascii="Arial" w:hAnsi="Arial" w:cs="Arial"/>
        </w:rPr>
        <w:t>Una vez establecido el enlace de comunicación, cada dispositivo se identifica mediante un TOKEN, el cual actúa como una llave electrónica única e intransferible asignada a cada equipo. Este mecanismo de autenticación garantiza que únicamente el equipo autorizado sea el que transmite la información. Ningún otro dispositivo en el mundo puede replicar esta transmisión, asegurando así la fidelidad, autenticidad y trazabilidad del dato registrado por los monitores.</w:t>
      </w:r>
    </w:p>
    <w:p w14:paraId="67FA8455" w14:textId="77777777" w:rsidR="00BE7872" w:rsidRPr="00BE7872" w:rsidRDefault="00BE7872" w:rsidP="00BE7872">
      <w:pPr>
        <w:autoSpaceDE w:val="0"/>
        <w:autoSpaceDN w:val="0"/>
        <w:adjustRightInd w:val="0"/>
        <w:spacing w:after="0" w:line="240" w:lineRule="auto"/>
        <w:ind w:left="360"/>
        <w:jc w:val="both"/>
        <w:rPr>
          <w:rFonts w:ascii="Arial" w:hAnsi="Arial" w:cs="Arial"/>
        </w:rPr>
      </w:pPr>
    </w:p>
    <w:p w14:paraId="10B39F7A" w14:textId="77777777" w:rsidR="00BE7872" w:rsidRPr="00BE7872" w:rsidRDefault="00BE7872" w:rsidP="00BE7872">
      <w:pPr>
        <w:autoSpaceDE w:val="0"/>
        <w:autoSpaceDN w:val="0"/>
        <w:adjustRightInd w:val="0"/>
        <w:spacing w:after="0" w:line="240" w:lineRule="auto"/>
        <w:ind w:left="360"/>
        <w:jc w:val="both"/>
        <w:rPr>
          <w:rFonts w:ascii="Arial" w:hAnsi="Arial" w:cs="Arial"/>
          <w:b/>
          <w:bCs/>
        </w:rPr>
      </w:pPr>
      <w:r w:rsidRPr="00BE7872">
        <w:rPr>
          <w:rFonts w:ascii="Arial" w:hAnsi="Arial" w:cs="Arial"/>
          <w:b/>
          <w:bCs/>
        </w:rPr>
        <w:t xml:space="preserve">Modelo </w:t>
      </w:r>
      <w:proofErr w:type="spellStart"/>
      <w:r w:rsidRPr="00BE7872">
        <w:rPr>
          <w:rFonts w:ascii="Arial" w:hAnsi="Arial" w:cs="Arial"/>
          <w:b/>
          <w:bCs/>
        </w:rPr>
        <w:t>Nx</w:t>
      </w:r>
      <w:proofErr w:type="spellEnd"/>
      <w:r w:rsidRPr="00BE7872">
        <w:rPr>
          <w:rFonts w:ascii="Arial" w:hAnsi="Arial" w:cs="Arial"/>
          <w:b/>
          <w:bCs/>
        </w:rPr>
        <w:t xml:space="preserve"> Sensor Pro</w:t>
      </w:r>
    </w:p>
    <w:p w14:paraId="55F9C2B1" w14:textId="77777777" w:rsidR="00BE7872" w:rsidRPr="00BE7872" w:rsidRDefault="00BE7872" w:rsidP="00BE7872">
      <w:pPr>
        <w:autoSpaceDE w:val="0"/>
        <w:autoSpaceDN w:val="0"/>
        <w:adjustRightInd w:val="0"/>
        <w:spacing w:after="0" w:line="240" w:lineRule="auto"/>
        <w:ind w:left="360"/>
        <w:jc w:val="both"/>
        <w:rPr>
          <w:rFonts w:ascii="Arial" w:hAnsi="Arial" w:cs="Arial"/>
        </w:rPr>
      </w:pPr>
      <w:r w:rsidRPr="00BE7872">
        <w:rPr>
          <w:rFonts w:ascii="Arial" w:hAnsi="Arial" w:cs="Arial"/>
        </w:rPr>
        <w:t xml:space="preserve">Para la transmisión de información hacia la nube, el modelo </w:t>
      </w:r>
      <w:proofErr w:type="spellStart"/>
      <w:r w:rsidRPr="00BE7872">
        <w:rPr>
          <w:rFonts w:ascii="Arial" w:hAnsi="Arial" w:cs="Arial"/>
        </w:rPr>
        <w:t>Nx</w:t>
      </w:r>
      <w:proofErr w:type="spellEnd"/>
      <w:r w:rsidRPr="00BE7872">
        <w:rPr>
          <w:rFonts w:ascii="Arial" w:hAnsi="Arial" w:cs="Arial"/>
        </w:rPr>
        <w:t xml:space="preserve"> Sensor Pro dispone de un canal de comunicación independiente basado en tecnología </w:t>
      </w:r>
      <w:proofErr w:type="spellStart"/>
      <w:r w:rsidRPr="00BE7872">
        <w:rPr>
          <w:rFonts w:ascii="Arial" w:hAnsi="Arial" w:cs="Arial"/>
        </w:rPr>
        <w:t>Quad</w:t>
      </w:r>
      <w:proofErr w:type="spellEnd"/>
      <w:r w:rsidRPr="00BE7872">
        <w:rPr>
          <w:rFonts w:ascii="Arial" w:hAnsi="Arial" w:cs="Arial"/>
        </w:rPr>
        <w:t>-Band 4G LTE y GSM, lo cual le permite operar de forma autónoma. El equipo registra datos de forma continua en intervalos de 1 minuto, y los transmite utilizando el protocolo estándar GPRS sobre redes celulares.</w:t>
      </w:r>
    </w:p>
    <w:p w14:paraId="69AEE30E" w14:textId="77777777" w:rsidR="00BE7872" w:rsidRPr="00BE7872" w:rsidRDefault="00BE7872" w:rsidP="00BE7872">
      <w:pPr>
        <w:autoSpaceDE w:val="0"/>
        <w:autoSpaceDN w:val="0"/>
        <w:adjustRightInd w:val="0"/>
        <w:spacing w:after="0" w:line="240" w:lineRule="auto"/>
        <w:ind w:left="360"/>
        <w:jc w:val="both"/>
        <w:rPr>
          <w:rFonts w:ascii="Arial" w:hAnsi="Arial" w:cs="Arial"/>
        </w:rPr>
      </w:pPr>
    </w:p>
    <w:p w14:paraId="7549795B" w14:textId="77777777" w:rsidR="00BE7872" w:rsidRPr="00BE7872" w:rsidRDefault="00BE7872" w:rsidP="00BE7872">
      <w:pPr>
        <w:autoSpaceDE w:val="0"/>
        <w:autoSpaceDN w:val="0"/>
        <w:adjustRightInd w:val="0"/>
        <w:spacing w:after="0" w:line="240" w:lineRule="auto"/>
        <w:ind w:left="360"/>
        <w:jc w:val="both"/>
        <w:rPr>
          <w:rFonts w:ascii="Arial" w:hAnsi="Arial" w:cs="Arial"/>
        </w:rPr>
      </w:pPr>
      <w:r w:rsidRPr="00BE7872">
        <w:rPr>
          <w:rFonts w:ascii="Arial" w:hAnsi="Arial" w:cs="Arial"/>
        </w:rPr>
        <w:t>No obstante, es importante aclarar que factores externos al funcionamiento del equipo —como condiciones ambientales, estabilidad del canal de comunicación o intensidad de señal en la zona— pueden afectar momentáneamente la transmisión, generando posibles retardos en el envío de datos de entre 1 y 3 minutos.</w:t>
      </w:r>
    </w:p>
    <w:p w14:paraId="1EC1A021" w14:textId="77777777" w:rsidR="00BE7872" w:rsidRPr="00BE7872" w:rsidRDefault="00BE7872" w:rsidP="00BE7872">
      <w:pPr>
        <w:autoSpaceDE w:val="0"/>
        <w:autoSpaceDN w:val="0"/>
        <w:adjustRightInd w:val="0"/>
        <w:spacing w:after="0" w:line="240" w:lineRule="auto"/>
        <w:ind w:left="360"/>
        <w:jc w:val="both"/>
        <w:rPr>
          <w:rFonts w:ascii="Arial" w:hAnsi="Arial" w:cs="Arial"/>
        </w:rPr>
      </w:pPr>
    </w:p>
    <w:p w14:paraId="0528E670" w14:textId="77777777" w:rsidR="00BE7872" w:rsidRPr="00BE7872" w:rsidRDefault="00BE7872" w:rsidP="00BE7872">
      <w:pPr>
        <w:autoSpaceDE w:val="0"/>
        <w:autoSpaceDN w:val="0"/>
        <w:adjustRightInd w:val="0"/>
        <w:spacing w:after="0" w:line="240" w:lineRule="auto"/>
        <w:ind w:left="360"/>
        <w:jc w:val="both"/>
        <w:rPr>
          <w:rFonts w:ascii="Arial" w:hAnsi="Arial" w:cs="Arial"/>
          <w:b/>
          <w:bCs/>
        </w:rPr>
      </w:pPr>
      <w:r w:rsidRPr="00BE7872">
        <w:rPr>
          <w:rFonts w:ascii="Arial" w:hAnsi="Arial" w:cs="Arial"/>
          <w:b/>
          <w:bCs/>
        </w:rPr>
        <w:t xml:space="preserve">Modelo </w:t>
      </w:r>
      <w:proofErr w:type="spellStart"/>
      <w:r w:rsidRPr="00BE7872">
        <w:rPr>
          <w:rFonts w:ascii="Arial" w:hAnsi="Arial" w:cs="Arial"/>
          <w:b/>
          <w:bCs/>
        </w:rPr>
        <w:t>Nx</w:t>
      </w:r>
      <w:proofErr w:type="spellEnd"/>
      <w:r w:rsidRPr="00BE7872">
        <w:rPr>
          <w:rFonts w:ascii="Arial" w:hAnsi="Arial" w:cs="Arial"/>
          <w:b/>
          <w:bCs/>
        </w:rPr>
        <w:t xml:space="preserve"> Sensor Lite</w:t>
      </w:r>
    </w:p>
    <w:p w14:paraId="0D1CFF01" w14:textId="77777777" w:rsidR="00BE7872" w:rsidRPr="00BE7872" w:rsidRDefault="00BE7872" w:rsidP="00BE7872">
      <w:pPr>
        <w:autoSpaceDE w:val="0"/>
        <w:autoSpaceDN w:val="0"/>
        <w:adjustRightInd w:val="0"/>
        <w:spacing w:after="0" w:line="240" w:lineRule="auto"/>
        <w:ind w:left="360"/>
        <w:jc w:val="both"/>
        <w:rPr>
          <w:rFonts w:ascii="Arial" w:hAnsi="Arial" w:cs="Arial"/>
        </w:rPr>
      </w:pPr>
      <w:r w:rsidRPr="00BE7872">
        <w:rPr>
          <w:rFonts w:ascii="Arial" w:hAnsi="Arial" w:cs="Arial"/>
        </w:rPr>
        <w:t xml:space="preserve">En el caso del modelo </w:t>
      </w:r>
      <w:proofErr w:type="spellStart"/>
      <w:r w:rsidRPr="00BE7872">
        <w:rPr>
          <w:rFonts w:ascii="Arial" w:hAnsi="Arial" w:cs="Arial"/>
        </w:rPr>
        <w:t>Nx</w:t>
      </w:r>
      <w:proofErr w:type="spellEnd"/>
      <w:r w:rsidRPr="00BE7872">
        <w:rPr>
          <w:rFonts w:ascii="Arial" w:hAnsi="Arial" w:cs="Arial"/>
        </w:rPr>
        <w:t xml:space="preserve"> Sensor Lite, la transmisión de datos hacia la nube se realiza a través de un canal de comunicación local, que permite enviar la información a un dispositivo intermedio denominado Gateway. Este Gateway actúa como centralizador de datos y cuenta con su propio canal de comunicación autónomo </w:t>
      </w:r>
      <w:proofErr w:type="spellStart"/>
      <w:r w:rsidRPr="00BE7872">
        <w:rPr>
          <w:rFonts w:ascii="Arial" w:hAnsi="Arial" w:cs="Arial"/>
        </w:rPr>
        <w:t>Quad</w:t>
      </w:r>
      <w:proofErr w:type="spellEnd"/>
      <w:r w:rsidRPr="00BE7872">
        <w:rPr>
          <w:rFonts w:ascii="Arial" w:hAnsi="Arial" w:cs="Arial"/>
        </w:rPr>
        <w:t>-Band 4G LTE y GSM, permitiendo la posterior transmisión hacia la nube.</w:t>
      </w:r>
    </w:p>
    <w:p w14:paraId="2C6F7233" w14:textId="77777777" w:rsidR="00BE7872" w:rsidRPr="00BE7872" w:rsidRDefault="00BE7872" w:rsidP="00BE7872">
      <w:pPr>
        <w:autoSpaceDE w:val="0"/>
        <w:autoSpaceDN w:val="0"/>
        <w:adjustRightInd w:val="0"/>
        <w:spacing w:after="0" w:line="240" w:lineRule="auto"/>
        <w:ind w:left="360"/>
        <w:jc w:val="both"/>
        <w:rPr>
          <w:rFonts w:ascii="Arial" w:hAnsi="Arial" w:cs="Arial"/>
        </w:rPr>
      </w:pPr>
    </w:p>
    <w:p w14:paraId="0BDBCF1E" w14:textId="4A7CE824" w:rsidR="00BE7872" w:rsidRDefault="00BE7872" w:rsidP="00BE7872">
      <w:pPr>
        <w:autoSpaceDE w:val="0"/>
        <w:autoSpaceDN w:val="0"/>
        <w:adjustRightInd w:val="0"/>
        <w:spacing w:after="0" w:line="240" w:lineRule="auto"/>
        <w:ind w:left="360"/>
        <w:jc w:val="both"/>
        <w:rPr>
          <w:rFonts w:ascii="Arial" w:hAnsi="Arial" w:cs="Arial"/>
        </w:rPr>
      </w:pPr>
      <w:r w:rsidRPr="00BE7872">
        <w:rPr>
          <w:rFonts w:ascii="Arial" w:hAnsi="Arial" w:cs="Arial"/>
        </w:rPr>
        <w:t xml:space="preserve">A diferencia del modelo Pro, el intervalo de actualización del sistema para los datos capturados por el </w:t>
      </w:r>
      <w:proofErr w:type="spellStart"/>
      <w:r w:rsidRPr="00BE7872">
        <w:rPr>
          <w:rFonts w:ascii="Arial" w:hAnsi="Arial" w:cs="Arial"/>
        </w:rPr>
        <w:t>Nx</w:t>
      </w:r>
      <w:proofErr w:type="spellEnd"/>
      <w:r w:rsidRPr="00BE7872">
        <w:rPr>
          <w:rFonts w:ascii="Arial" w:hAnsi="Arial" w:cs="Arial"/>
        </w:rPr>
        <w:t xml:space="preserve"> Sensor Lite es de 5 minutos, debido a su arquitectura distribuida y modelo de transmisión indirecta.</w:t>
      </w:r>
    </w:p>
    <w:p w14:paraId="72C32701" w14:textId="77777777" w:rsidR="00BE7872" w:rsidRDefault="00BE7872" w:rsidP="00BE7872">
      <w:pPr>
        <w:autoSpaceDE w:val="0"/>
        <w:autoSpaceDN w:val="0"/>
        <w:adjustRightInd w:val="0"/>
        <w:spacing w:after="0" w:line="240" w:lineRule="auto"/>
        <w:ind w:left="360"/>
        <w:jc w:val="both"/>
        <w:rPr>
          <w:rFonts w:ascii="Arial" w:hAnsi="Arial" w:cs="Arial"/>
        </w:rPr>
      </w:pPr>
    </w:p>
    <w:p w14:paraId="28A94F69" w14:textId="6C2A74CB" w:rsidR="00BE7872" w:rsidRDefault="00BE7872" w:rsidP="00BE7872">
      <w:pPr>
        <w:autoSpaceDE w:val="0"/>
        <w:autoSpaceDN w:val="0"/>
        <w:adjustRightInd w:val="0"/>
        <w:spacing w:after="0" w:line="240" w:lineRule="auto"/>
        <w:ind w:left="360"/>
        <w:jc w:val="both"/>
        <w:rPr>
          <w:rFonts w:ascii="Arial" w:hAnsi="Arial" w:cs="Arial"/>
          <w:b/>
          <w:bCs/>
        </w:rPr>
      </w:pPr>
      <w:bookmarkStart w:id="6" w:name="_Hlk205975356"/>
      <w:r w:rsidRPr="00BB21C9">
        <w:rPr>
          <w:rFonts w:ascii="Arial" w:hAnsi="Arial" w:cs="Arial"/>
          <w:b/>
          <w:bCs/>
        </w:rPr>
        <w:t>10.3 Enfoque basado en riesgo</w:t>
      </w:r>
      <w:bookmarkEnd w:id="6"/>
    </w:p>
    <w:p w14:paraId="2CF1F3E7" w14:textId="0D78BC08" w:rsidR="00BD75E5" w:rsidRDefault="00BD75E5" w:rsidP="00EF5CDA">
      <w:pPr>
        <w:autoSpaceDE w:val="0"/>
        <w:autoSpaceDN w:val="0"/>
        <w:adjustRightInd w:val="0"/>
        <w:spacing w:after="0" w:line="240" w:lineRule="auto"/>
        <w:ind w:left="360"/>
        <w:jc w:val="both"/>
        <w:rPr>
          <w:rFonts w:ascii="Arial" w:hAnsi="Arial" w:cs="Arial"/>
        </w:rPr>
      </w:pPr>
      <w:r w:rsidRPr="00BD75E5">
        <w:rPr>
          <w:rFonts w:ascii="Arial" w:hAnsi="Arial" w:cs="Arial"/>
        </w:rPr>
        <w:t>La gestión del riesgo es un proceso sistemático que busca asegurar, comunicar</w:t>
      </w:r>
      <w:r w:rsidR="00EF5CDA">
        <w:rPr>
          <w:rFonts w:ascii="Arial" w:hAnsi="Arial" w:cs="Arial"/>
        </w:rPr>
        <w:t xml:space="preserve"> </w:t>
      </w:r>
      <w:r w:rsidRPr="00BD75E5">
        <w:rPr>
          <w:rFonts w:ascii="Arial" w:hAnsi="Arial" w:cs="Arial"/>
        </w:rPr>
        <w:t>y controlar los riesgos asociados a la seguridad de la información, calidad del</w:t>
      </w:r>
      <w:r w:rsidR="00EF5CDA">
        <w:rPr>
          <w:rFonts w:ascii="Arial" w:hAnsi="Arial" w:cs="Arial"/>
        </w:rPr>
        <w:t xml:space="preserve"> </w:t>
      </w:r>
      <w:r w:rsidRPr="00BD75E5">
        <w:rPr>
          <w:rFonts w:ascii="Arial" w:hAnsi="Arial" w:cs="Arial"/>
        </w:rPr>
        <w:t>producto e integridad de los datos.</w:t>
      </w:r>
    </w:p>
    <w:p w14:paraId="6B6AF631" w14:textId="77777777" w:rsidR="00BD75E5" w:rsidRPr="00BD75E5" w:rsidRDefault="00BD75E5" w:rsidP="00BD75E5">
      <w:pPr>
        <w:autoSpaceDE w:val="0"/>
        <w:autoSpaceDN w:val="0"/>
        <w:adjustRightInd w:val="0"/>
        <w:spacing w:after="0" w:line="240" w:lineRule="auto"/>
        <w:ind w:left="360"/>
        <w:jc w:val="both"/>
        <w:rPr>
          <w:rFonts w:ascii="Arial" w:hAnsi="Arial" w:cs="Arial"/>
        </w:rPr>
      </w:pPr>
    </w:p>
    <w:p w14:paraId="5926B58A" w14:textId="77777777" w:rsidR="00BD75E5" w:rsidRPr="00BD75E5" w:rsidRDefault="00BD75E5" w:rsidP="00BD75E5">
      <w:pPr>
        <w:autoSpaceDE w:val="0"/>
        <w:autoSpaceDN w:val="0"/>
        <w:adjustRightInd w:val="0"/>
        <w:spacing w:after="0" w:line="240" w:lineRule="auto"/>
        <w:ind w:left="360"/>
        <w:jc w:val="both"/>
        <w:rPr>
          <w:rFonts w:ascii="Arial" w:hAnsi="Arial" w:cs="Arial"/>
        </w:rPr>
      </w:pPr>
      <w:r w:rsidRPr="00BD75E5">
        <w:rPr>
          <w:rFonts w:ascii="Arial" w:hAnsi="Arial" w:cs="Arial"/>
        </w:rPr>
        <w:t>Este análisis considera lo siguiente:</w:t>
      </w:r>
    </w:p>
    <w:p w14:paraId="3D0F5A0E" w14:textId="77777777" w:rsidR="00BD75E5" w:rsidRPr="00BD75E5" w:rsidRDefault="00BD75E5" w:rsidP="00BD75E5">
      <w:pPr>
        <w:autoSpaceDE w:val="0"/>
        <w:autoSpaceDN w:val="0"/>
        <w:adjustRightInd w:val="0"/>
        <w:spacing w:after="0" w:line="240" w:lineRule="auto"/>
        <w:ind w:left="360"/>
        <w:jc w:val="both"/>
        <w:rPr>
          <w:rFonts w:ascii="Arial" w:hAnsi="Arial" w:cs="Arial"/>
        </w:rPr>
      </w:pPr>
      <w:r w:rsidRPr="00BD75E5">
        <w:rPr>
          <w:rFonts w:ascii="Arial" w:hAnsi="Arial" w:cs="Arial"/>
        </w:rPr>
        <w:t>• Identificar el riesgo.</w:t>
      </w:r>
    </w:p>
    <w:p w14:paraId="10FEACA5" w14:textId="77777777" w:rsidR="00BD75E5" w:rsidRPr="00BD75E5" w:rsidRDefault="00BD75E5" w:rsidP="00BD75E5">
      <w:pPr>
        <w:autoSpaceDE w:val="0"/>
        <w:autoSpaceDN w:val="0"/>
        <w:adjustRightInd w:val="0"/>
        <w:spacing w:after="0" w:line="240" w:lineRule="auto"/>
        <w:ind w:left="360"/>
        <w:jc w:val="both"/>
        <w:rPr>
          <w:rFonts w:ascii="Arial" w:hAnsi="Arial" w:cs="Arial"/>
        </w:rPr>
      </w:pPr>
      <w:r w:rsidRPr="00BD75E5">
        <w:rPr>
          <w:rFonts w:ascii="Arial" w:hAnsi="Arial" w:cs="Arial"/>
        </w:rPr>
        <w:t>• Análisis del riesgo cualitativo.</w:t>
      </w:r>
    </w:p>
    <w:p w14:paraId="1531FC74" w14:textId="77777777" w:rsidR="00BD75E5" w:rsidRPr="00BD75E5" w:rsidRDefault="00BD75E5" w:rsidP="00BD75E5">
      <w:pPr>
        <w:autoSpaceDE w:val="0"/>
        <w:autoSpaceDN w:val="0"/>
        <w:adjustRightInd w:val="0"/>
        <w:spacing w:after="0" w:line="240" w:lineRule="auto"/>
        <w:ind w:left="360"/>
        <w:jc w:val="both"/>
        <w:rPr>
          <w:rFonts w:ascii="Arial" w:hAnsi="Arial" w:cs="Arial"/>
        </w:rPr>
      </w:pPr>
      <w:r w:rsidRPr="00BD75E5">
        <w:rPr>
          <w:rFonts w:ascii="Arial" w:hAnsi="Arial" w:cs="Arial"/>
        </w:rPr>
        <w:t>• Evaluación del riesgo (detección, severidad y ocurrencia)</w:t>
      </w:r>
    </w:p>
    <w:p w14:paraId="105F4A2F" w14:textId="39AE9EB2" w:rsidR="00BD75E5" w:rsidRPr="00BD75E5" w:rsidRDefault="00BD75E5" w:rsidP="00BD75E5">
      <w:pPr>
        <w:autoSpaceDE w:val="0"/>
        <w:autoSpaceDN w:val="0"/>
        <w:adjustRightInd w:val="0"/>
        <w:spacing w:after="0" w:line="240" w:lineRule="auto"/>
        <w:ind w:left="360"/>
        <w:jc w:val="both"/>
        <w:rPr>
          <w:rFonts w:ascii="Arial" w:hAnsi="Arial" w:cs="Arial"/>
        </w:rPr>
      </w:pPr>
      <w:r w:rsidRPr="00BD75E5">
        <w:rPr>
          <w:rFonts w:ascii="Arial" w:hAnsi="Arial" w:cs="Arial"/>
        </w:rPr>
        <w:t>• Seguimiento y revisión</w:t>
      </w:r>
    </w:p>
    <w:p w14:paraId="29EFC6AF" w14:textId="77777777" w:rsidR="00BE7872" w:rsidRPr="00BE7872" w:rsidRDefault="00BE7872" w:rsidP="00BE7872">
      <w:pPr>
        <w:autoSpaceDE w:val="0"/>
        <w:autoSpaceDN w:val="0"/>
        <w:adjustRightInd w:val="0"/>
        <w:spacing w:after="0" w:line="240" w:lineRule="auto"/>
        <w:ind w:left="360"/>
        <w:jc w:val="both"/>
        <w:rPr>
          <w:rFonts w:ascii="Arial" w:hAnsi="Arial" w:cs="Arial"/>
        </w:rPr>
      </w:pPr>
    </w:p>
    <w:p w14:paraId="3C55C831" w14:textId="7604BD52" w:rsidR="00CB236C" w:rsidRPr="00B36985" w:rsidRDefault="00B36985" w:rsidP="00B36985">
      <w:pPr>
        <w:pStyle w:val="Descripcin"/>
        <w:spacing w:after="0"/>
        <w:rPr>
          <w:rFonts w:ascii="Arial" w:hAnsi="Arial" w:cs="Arial"/>
          <w:i w:val="0"/>
          <w:iCs w:val="0"/>
        </w:rPr>
      </w:pPr>
      <w:r>
        <w:rPr>
          <w:rFonts w:ascii="Arial" w:hAnsi="Arial" w:cs="Arial"/>
        </w:rPr>
        <w:tab/>
      </w:r>
      <w:r w:rsidRPr="00B36985">
        <w:rPr>
          <w:rFonts w:ascii="Arial" w:hAnsi="Arial" w:cs="Arial"/>
          <w:b/>
          <w:bCs/>
          <w:i w:val="0"/>
          <w:iCs w:val="0"/>
          <w:color w:val="auto"/>
        </w:rPr>
        <w:t xml:space="preserve">Tabla </w:t>
      </w:r>
      <w:r w:rsidRPr="00B36985">
        <w:rPr>
          <w:rFonts w:ascii="Arial" w:hAnsi="Arial" w:cs="Arial"/>
          <w:b/>
          <w:bCs/>
          <w:i w:val="0"/>
          <w:iCs w:val="0"/>
          <w:color w:val="auto"/>
        </w:rPr>
        <w:fldChar w:fldCharType="begin"/>
      </w:r>
      <w:r w:rsidRPr="00B36985">
        <w:rPr>
          <w:rFonts w:ascii="Arial" w:hAnsi="Arial" w:cs="Arial"/>
          <w:b/>
          <w:bCs/>
          <w:i w:val="0"/>
          <w:iCs w:val="0"/>
          <w:color w:val="auto"/>
        </w:rPr>
        <w:instrText xml:space="preserve"> SEQ Tabla \* ARABIC </w:instrText>
      </w:r>
      <w:r w:rsidRPr="00B36985">
        <w:rPr>
          <w:rFonts w:ascii="Arial" w:hAnsi="Arial" w:cs="Arial"/>
          <w:b/>
          <w:bCs/>
          <w:i w:val="0"/>
          <w:iCs w:val="0"/>
          <w:color w:val="auto"/>
        </w:rPr>
        <w:fldChar w:fldCharType="separate"/>
      </w:r>
      <w:r w:rsidR="008E4C1D">
        <w:rPr>
          <w:rFonts w:ascii="Arial" w:hAnsi="Arial" w:cs="Arial"/>
          <w:b/>
          <w:bCs/>
          <w:i w:val="0"/>
          <w:iCs w:val="0"/>
          <w:noProof/>
          <w:color w:val="auto"/>
        </w:rPr>
        <w:t>1</w:t>
      </w:r>
      <w:r w:rsidRPr="00B36985">
        <w:rPr>
          <w:rFonts w:ascii="Arial" w:hAnsi="Arial" w:cs="Arial"/>
          <w:b/>
          <w:bCs/>
          <w:i w:val="0"/>
          <w:iCs w:val="0"/>
          <w:color w:val="auto"/>
        </w:rPr>
        <w:fldChar w:fldCharType="end"/>
      </w:r>
      <w:r w:rsidRPr="00B36985">
        <w:rPr>
          <w:rFonts w:ascii="Arial" w:hAnsi="Arial" w:cs="Arial"/>
          <w:b/>
          <w:bCs/>
          <w:i w:val="0"/>
          <w:iCs w:val="0"/>
          <w:color w:val="auto"/>
        </w:rPr>
        <w:t>.</w:t>
      </w:r>
      <w:r w:rsidRPr="00B36985">
        <w:rPr>
          <w:rFonts w:ascii="Arial" w:hAnsi="Arial" w:cs="Arial"/>
          <w:i w:val="0"/>
          <w:iCs w:val="0"/>
          <w:color w:val="auto"/>
        </w:rPr>
        <w:t xml:space="preserve"> Especificaciones funcionales para la validación del sistema informático</w:t>
      </w:r>
      <w:del w:id="7" w:author="MARIA ALEJANDRA ZAPATA CHANCI" w:date="2025-08-13T11:02:00Z" w16du:dateUtc="2025-08-13T16:02:00Z">
        <w:r w:rsidRPr="00B36985" w:rsidDel="000B77CD">
          <w:rPr>
            <w:rFonts w:ascii="Arial" w:hAnsi="Arial" w:cs="Arial"/>
            <w:i w:val="0"/>
            <w:iCs w:val="0"/>
            <w:color w:val="auto"/>
          </w:rPr>
          <w:delText>s</w:delText>
        </w:r>
      </w:del>
    </w:p>
    <w:tbl>
      <w:tblPr>
        <w:tblW w:w="8140" w:type="dxa"/>
        <w:tblInd w:w="559" w:type="dxa"/>
        <w:tblLook w:val="04A0" w:firstRow="1" w:lastRow="0" w:firstColumn="1" w:lastColumn="0" w:noHBand="0" w:noVBand="1"/>
      </w:tblPr>
      <w:tblGrid>
        <w:gridCol w:w="1048"/>
        <w:gridCol w:w="5811"/>
        <w:gridCol w:w="1333"/>
      </w:tblGrid>
      <w:tr w:rsidR="00CB236C" w:rsidRPr="00CB236C" w14:paraId="5B33AC3A" w14:textId="77777777" w:rsidTr="00334B4F">
        <w:trPr>
          <w:trHeight w:val="230"/>
        </w:trPr>
        <w:tc>
          <w:tcPr>
            <w:tcW w:w="8140" w:type="dxa"/>
            <w:gridSpan w:val="3"/>
            <w:tcBorders>
              <w:top w:val="single" w:sz="4" w:space="0" w:color="auto"/>
              <w:left w:val="single" w:sz="4" w:space="0" w:color="auto"/>
              <w:bottom w:val="single" w:sz="4" w:space="0" w:color="auto"/>
              <w:right w:val="single" w:sz="4" w:space="0" w:color="auto"/>
            </w:tcBorders>
            <w:shd w:val="clear" w:color="auto" w:fill="E94E10"/>
            <w:vAlign w:val="bottom"/>
            <w:hideMark/>
          </w:tcPr>
          <w:p w14:paraId="41EDCF3A" w14:textId="77777777" w:rsidR="00CB236C" w:rsidRPr="00CB236C" w:rsidRDefault="00CB236C" w:rsidP="001721BB">
            <w:pPr>
              <w:spacing w:after="0" w:line="240" w:lineRule="auto"/>
              <w:jc w:val="center"/>
              <w:rPr>
                <w:rFonts w:ascii="Arial" w:eastAsia="Times New Roman" w:hAnsi="Arial" w:cs="Arial"/>
                <w:b/>
                <w:bCs/>
                <w:color w:val="000000"/>
                <w:lang w:val="en-US"/>
              </w:rPr>
            </w:pPr>
            <w:proofErr w:type="spellStart"/>
            <w:r w:rsidRPr="00CB236C">
              <w:rPr>
                <w:rFonts w:ascii="Arial" w:eastAsia="Times New Roman" w:hAnsi="Arial" w:cs="Arial"/>
                <w:b/>
                <w:bCs/>
                <w:color w:val="000000"/>
                <w:lang w:val="en-US"/>
              </w:rPr>
              <w:t>Especificaciones</w:t>
            </w:r>
            <w:proofErr w:type="spellEnd"/>
            <w:r w:rsidRPr="00CB236C">
              <w:rPr>
                <w:rFonts w:ascii="Arial" w:eastAsia="Times New Roman" w:hAnsi="Arial" w:cs="Arial"/>
                <w:b/>
                <w:bCs/>
                <w:color w:val="000000"/>
                <w:lang w:val="en-US"/>
              </w:rPr>
              <w:t xml:space="preserve"> </w:t>
            </w:r>
            <w:proofErr w:type="spellStart"/>
            <w:r w:rsidRPr="00CB236C">
              <w:rPr>
                <w:rFonts w:ascii="Arial" w:eastAsia="Times New Roman" w:hAnsi="Arial" w:cs="Arial"/>
                <w:b/>
                <w:bCs/>
                <w:color w:val="000000"/>
                <w:lang w:val="en-US"/>
              </w:rPr>
              <w:t>funcionales</w:t>
            </w:r>
            <w:proofErr w:type="spellEnd"/>
          </w:p>
        </w:tc>
      </w:tr>
      <w:tr w:rsidR="00CB236C" w:rsidRPr="00CB236C" w14:paraId="54548DD6" w14:textId="77777777" w:rsidTr="00BD75E5">
        <w:trPr>
          <w:trHeight w:val="230"/>
        </w:trPr>
        <w:tc>
          <w:tcPr>
            <w:tcW w:w="996" w:type="dxa"/>
            <w:tcBorders>
              <w:top w:val="nil"/>
              <w:left w:val="single" w:sz="4" w:space="0" w:color="auto"/>
              <w:bottom w:val="single" w:sz="4" w:space="0" w:color="auto"/>
              <w:right w:val="single" w:sz="4" w:space="0" w:color="auto"/>
            </w:tcBorders>
            <w:shd w:val="clear" w:color="auto" w:fill="E94E10"/>
            <w:noWrap/>
            <w:vAlign w:val="bottom"/>
            <w:hideMark/>
          </w:tcPr>
          <w:p w14:paraId="686303D6" w14:textId="77777777" w:rsidR="00CB236C" w:rsidRPr="00CB236C" w:rsidRDefault="00CB236C" w:rsidP="001721BB">
            <w:pPr>
              <w:spacing w:after="0" w:line="240" w:lineRule="auto"/>
              <w:jc w:val="center"/>
              <w:rPr>
                <w:rFonts w:ascii="Arial" w:eastAsia="Times New Roman" w:hAnsi="Arial" w:cs="Arial"/>
                <w:b/>
                <w:bCs/>
                <w:color w:val="000000"/>
                <w:lang w:val="en-US"/>
              </w:rPr>
            </w:pPr>
            <w:proofErr w:type="spellStart"/>
            <w:r w:rsidRPr="00CB236C">
              <w:rPr>
                <w:rFonts w:ascii="Arial" w:eastAsia="Times New Roman" w:hAnsi="Arial" w:cs="Arial"/>
                <w:b/>
                <w:bCs/>
                <w:color w:val="000000"/>
                <w:lang w:val="en-US"/>
              </w:rPr>
              <w:t>Número</w:t>
            </w:r>
            <w:proofErr w:type="spellEnd"/>
          </w:p>
        </w:tc>
        <w:tc>
          <w:tcPr>
            <w:tcW w:w="5811" w:type="dxa"/>
            <w:tcBorders>
              <w:top w:val="single" w:sz="4" w:space="0" w:color="auto"/>
              <w:left w:val="nil"/>
              <w:bottom w:val="single" w:sz="4" w:space="0" w:color="auto"/>
              <w:right w:val="single" w:sz="4" w:space="0" w:color="auto"/>
            </w:tcBorders>
            <w:shd w:val="clear" w:color="auto" w:fill="E94E10"/>
            <w:vAlign w:val="bottom"/>
            <w:hideMark/>
          </w:tcPr>
          <w:p w14:paraId="39970F9F" w14:textId="77777777" w:rsidR="00CB236C" w:rsidRPr="00CB236C" w:rsidRDefault="00CB236C" w:rsidP="001721BB">
            <w:pPr>
              <w:spacing w:after="0" w:line="240" w:lineRule="auto"/>
              <w:jc w:val="center"/>
              <w:rPr>
                <w:rFonts w:ascii="Arial" w:eastAsia="Times New Roman" w:hAnsi="Arial" w:cs="Arial"/>
                <w:b/>
                <w:bCs/>
                <w:color w:val="000000"/>
                <w:lang w:val="en-US"/>
              </w:rPr>
            </w:pPr>
            <w:proofErr w:type="spellStart"/>
            <w:r w:rsidRPr="00CB236C">
              <w:rPr>
                <w:rFonts w:ascii="Arial" w:eastAsia="Times New Roman" w:hAnsi="Arial" w:cs="Arial"/>
                <w:b/>
                <w:bCs/>
                <w:color w:val="000000"/>
                <w:lang w:val="en-US"/>
              </w:rPr>
              <w:t>Descripción</w:t>
            </w:r>
            <w:proofErr w:type="spellEnd"/>
            <w:r w:rsidRPr="00CB236C">
              <w:rPr>
                <w:rFonts w:ascii="Arial" w:eastAsia="Times New Roman" w:hAnsi="Arial" w:cs="Arial"/>
                <w:b/>
                <w:bCs/>
                <w:color w:val="000000"/>
                <w:lang w:val="en-US"/>
              </w:rPr>
              <w:t xml:space="preserve"> </w:t>
            </w:r>
          </w:p>
        </w:tc>
        <w:tc>
          <w:tcPr>
            <w:tcW w:w="1333" w:type="dxa"/>
            <w:tcBorders>
              <w:top w:val="nil"/>
              <w:left w:val="nil"/>
              <w:bottom w:val="single" w:sz="4" w:space="0" w:color="auto"/>
              <w:right w:val="single" w:sz="4" w:space="0" w:color="auto"/>
            </w:tcBorders>
            <w:shd w:val="clear" w:color="auto" w:fill="E94E10"/>
            <w:noWrap/>
            <w:vAlign w:val="bottom"/>
            <w:hideMark/>
          </w:tcPr>
          <w:p w14:paraId="733F094C" w14:textId="77777777" w:rsidR="00CB236C" w:rsidRPr="00CB236C" w:rsidRDefault="00CB236C" w:rsidP="001721BB">
            <w:pPr>
              <w:spacing w:after="0" w:line="240" w:lineRule="auto"/>
              <w:jc w:val="center"/>
              <w:rPr>
                <w:rFonts w:ascii="Arial" w:eastAsia="Times New Roman" w:hAnsi="Arial" w:cs="Arial"/>
                <w:b/>
                <w:bCs/>
                <w:color w:val="000000"/>
                <w:lang w:val="en-US"/>
              </w:rPr>
            </w:pPr>
            <w:proofErr w:type="spellStart"/>
            <w:r w:rsidRPr="00CB236C">
              <w:rPr>
                <w:rFonts w:ascii="Arial" w:eastAsia="Times New Roman" w:hAnsi="Arial" w:cs="Arial"/>
                <w:b/>
                <w:bCs/>
                <w:color w:val="000000"/>
                <w:lang w:val="en-US"/>
              </w:rPr>
              <w:t>Categoría</w:t>
            </w:r>
            <w:proofErr w:type="spellEnd"/>
          </w:p>
        </w:tc>
      </w:tr>
      <w:tr w:rsidR="00CB236C" w:rsidRPr="00CB236C" w14:paraId="3C7B43F3" w14:textId="77777777" w:rsidTr="00BD75E5">
        <w:trPr>
          <w:trHeight w:val="334"/>
        </w:trPr>
        <w:tc>
          <w:tcPr>
            <w:tcW w:w="996" w:type="dxa"/>
            <w:tcBorders>
              <w:top w:val="nil"/>
              <w:left w:val="single" w:sz="4" w:space="0" w:color="auto"/>
              <w:bottom w:val="single" w:sz="4" w:space="0" w:color="auto"/>
              <w:right w:val="single" w:sz="4" w:space="0" w:color="auto"/>
            </w:tcBorders>
            <w:noWrap/>
            <w:vAlign w:val="center"/>
            <w:hideMark/>
          </w:tcPr>
          <w:p w14:paraId="4AD233DE" w14:textId="2A9D2A3A"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Pr>
                <w:rFonts w:ascii="Arial" w:eastAsia="Times New Roman" w:hAnsi="Arial" w:cs="Arial"/>
                <w:color w:val="000000"/>
                <w:lang w:val="en-US"/>
              </w:rPr>
              <w:t>1</w:t>
            </w:r>
          </w:p>
        </w:tc>
        <w:tc>
          <w:tcPr>
            <w:tcW w:w="5811" w:type="dxa"/>
            <w:tcBorders>
              <w:top w:val="single" w:sz="4" w:space="0" w:color="auto"/>
              <w:left w:val="nil"/>
              <w:bottom w:val="single" w:sz="4" w:space="0" w:color="auto"/>
              <w:right w:val="single" w:sz="4" w:space="0" w:color="auto"/>
            </w:tcBorders>
            <w:vAlign w:val="center"/>
            <w:hideMark/>
          </w:tcPr>
          <w:p w14:paraId="7D1C9F6A" w14:textId="2ACF8F7E"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sidRPr="00BD75E5">
              <w:rPr>
                <w:rFonts w:ascii="Arial" w:eastAsia="Times New Roman" w:hAnsi="Arial" w:cs="Arial"/>
                <w:color w:val="000000"/>
              </w:rPr>
              <w:t>Registro de valores de magnitudes físicas (°C, %HR)</w:t>
            </w:r>
          </w:p>
        </w:tc>
        <w:tc>
          <w:tcPr>
            <w:tcW w:w="1333" w:type="dxa"/>
            <w:tcBorders>
              <w:top w:val="nil"/>
              <w:left w:val="nil"/>
              <w:bottom w:val="single" w:sz="4" w:space="0" w:color="auto"/>
              <w:right w:val="single" w:sz="4" w:space="0" w:color="auto"/>
            </w:tcBorders>
            <w:noWrap/>
            <w:vAlign w:val="center"/>
            <w:hideMark/>
          </w:tcPr>
          <w:p w14:paraId="4E1CA88F" w14:textId="4EF30E46"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Pr>
                <w:rFonts w:ascii="Arial" w:eastAsia="Times New Roman" w:hAnsi="Arial" w:cs="Arial"/>
                <w:color w:val="000000"/>
                <w:lang w:val="en-US"/>
              </w:rPr>
              <w:t>O</w:t>
            </w:r>
          </w:p>
        </w:tc>
      </w:tr>
      <w:tr w:rsidR="00CB236C" w:rsidRPr="00CB236C" w14:paraId="5515CC4F" w14:textId="77777777" w:rsidTr="00BD75E5">
        <w:trPr>
          <w:trHeight w:val="323"/>
        </w:trPr>
        <w:tc>
          <w:tcPr>
            <w:tcW w:w="996" w:type="dxa"/>
            <w:tcBorders>
              <w:top w:val="nil"/>
              <w:left w:val="single" w:sz="4" w:space="0" w:color="auto"/>
              <w:bottom w:val="single" w:sz="4" w:space="0" w:color="auto"/>
              <w:right w:val="single" w:sz="4" w:space="0" w:color="auto"/>
            </w:tcBorders>
            <w:noWrap/>
            <w:vAlign w:val="center"/>
            <w:hideMark/>
          </w:tcPr>
          <w:p w14:paraId="5FEA9E7D" w14:textId="6A69B3E2"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Pr>
                <w:rFonts w:ascii="Arial" w:eastAsia="Times New Roman" w:hAnsi="Arial" w:cs="Arial"/>
                <w:color w:val="000000"/>
                <w:lang w:val="en-US"/>
              </w:rPr>
              <w:t>2</w:t>
            </w:r>
          </w:p>
        </w:tc>
        <w:tc>
          <w:tcPr>
            <w:tcW w:w="5811" w:type="dxa"/>
            <w:tcBorders>
              <w:top w:val="single" w:sz="4" w:space="0" w:color="auto"/>
              <w:left w:val="nil"/>
              <w:bottom w:val="single" w:sz="4" w:space="0" w:color="auto"/>
              <w:right w:val="single" w:sz="4" w:space="0" w:color="auto"/>
            </w:tcBorders>
            <w:vAlign w:val="center"/>
            <w:hideMark/>
          </w:tcPr>
          <w:p w14:paraId="46CEF9C0" w14:textId="627D5F25"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sidRPr="00BD75E5">
              <w:rPr>
                <w:rFonts w:ascii="Arial" w:eastAsia="Times New Roman" w:hAnsi="Arial" w:cs="Arial"/>
                <w:color w:val="000000"/>
              </w:rPr>
              <w:t xml:space="preserve">Registro de datos </w:t>
            </w:r>
            <w:r w:rsidR="006709EA">
              <w:rPr>
                <w:rFonts w:ascii="Arial" w:eastAsia="Times New Roman" w:hAnsi="Arial" w:cs="Arial"/>
                <w:color w:val="000000"/>
              </w:rPr>
              <w:t>en tiempo real</w:t>
            </w:r>
          </w:p>
        </w:tc>
        <w:tc>
          <w:tcPr>
            <w:tcW w:w="1333" w:type="dxa"/>
            <w:tcBorders>
              <w:top w:val="nil"/>
              <w:left w:val="nil"/>
              <w:bottom w:val="single" w:sz="4" w:space="0" w:color="auto"/>
              <w:right w:val="single" w:sz="4" w:space="0" w:color="auto"/>
            </w:tcBorders>
            <w:noWrap/>
            <w:vAlign w:val="center"/>
            <w:hideMark/>
          </w:tcPr>
          <w:p w14:paraId="0D501A83" w14:textId="5D7779DB"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Pr>
                <w:rFonts w:ascii="Arial" w:eastAsia="Times New Roman" w:hAnsi="Arial" w:cs="Arial"/>
                <w:color w:val="000000"/>
                <w:lang w:val="en-US"/>
              </w:rPr>
              <w:t>O</w:t>
            </w:r>
          </w:p>
        </w:tc>
      </w:tr>
      <w:tr w:rsidR="00CB236C" w:rsidRPr="00CB236C" w14:paraId="2CCE8E68" w14:textId="77777777" w:rsidTr="00BD75E5">
        <w:trPr>
          <w:trHeight w:val="311"/>
        </w:trPr>
        <w:tc>
          <w:tcPr>
            <w:tcW w:w="996" w:type="dxa"/>
            <w:tcBorders>
              <w:top w:val="nil"/>
              <w:left w:val="single" w:sz="4" w:space="0" w:color="auto"/>
              <w:bottom w:val="single" w:sz="4" w:space="0" w:color="auto"/>
              <w:right w:val="single" w:sz="4" w:space="0" w:color="auto"/>
            </w:tcBorders>
            <w:noWrap/>
            <w:vAlign w:val="center"/>
            <w:hideMark/>
          </w:tcPr>
          <w:p w14:paraId="404BDFCC" w14:textId="7426C382"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Pr>
                <w:rFonts w:ascii="Arial" w:eastAsia="Times New Roman" w:hAnsi="Arial" w:cs="Arial"/>
                <w:color w:val="000000"/>
                <w:lang w:val="en-US"/>
              </w:rPr>
              <w:t>3</w:t>
            </w:r>
          </w:p>
        </w:tc>
        <w:tc>
          <w:tcPr>
            <w:tcW w:w="5811" w:type="dxa"/>
            <w:tcBorders>
              <w:top w:val="single" w:sz="4" w:space="0" w:color="auto"/>
              <w:left w:val="nil"/>
              <w:bottom w:val="single" w:sz="4" w:space="0" w:color="auto"/>
              <w:right w:val="single" w:sz="4" w:space="0" w:color="auto"/>
            </w:tcBorders>
            <w:vAlign w:val="center"/>
            <w:hideMark/>
          </w:tcPr>
          <w:p w14:paraId="39D55A92" w14:textId="1DDFA9E1"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sidRPr="00BD75E5">
              <w:rPr>
                <w:rFonts w:ascii="Arial" w:eastAsia="Times New Roman" w:hAnsi="Arial" w:cs="Arial"/>
                <w:color w:val="000000"/>
              </w:rPr>
              <w:t>Autenticación de usuario y contraseña</w:t>
            </w:r>
          </w:p>
        </w:tc>
        <w:tc>
          <w:tcPr>
            <w:tcW w:w="1333" w:type="dxa"/>
            <w:tcBorders>
              <w:top w:val="nil"/>
              <w:left w:val="nil"/>
              <w:bottom w:val="single" w:sz="4" w:space="0" w:color="auto"/>
              <w:right w:val="single" w:sz="4" w:space="0" w:color="auto"/>
            </w:tcBorders>
            <w:noWrap/>
            <w:vAlign w:val="center"/>
            <w:hideMark/>
          </w:tcPr>
          <w:p w14:paraId="49005520" w14:textId="4B8AAC03"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Pr>
                <w:rFonts w:ascii="Arial" w:eastAsia="Times New Roman" w:hAnsi="Arial" w:cs="Arial"/>
                <w:color w:val="000000"/>
                <w:lang w:val="en-US"/>
              </w:rPr>
              <w:t>O</w:t>
            </w:r>
          </w:p>
        </w:tc>
      </w:tr>
      <w:tr w:rsidR="00CB236C" w:rsidRPr="00CB236C" w14:paraId="3E0323F7" w14:textId="77777777" w:rsidTr="00BD75E5">
        <w:trPr>
          <w:trHeight w:val="245"/>
        </w:trPr>
        <w:tc>
          <w:tcPr>
            <w:tcW w:w="996" w:type="dxa"/>
            <w:tcBorders>
              <w:top w:val="nil"/>
              <w:left w:val="single" w:sz="4" w:space="0" w:color="auto"/>
              <w:bottom w:val="single" w:sz="4" w:space="0" w:color="auto"/>
              <w:right w:val="single" w:sz="4" w:space="0" w:color="auto"/>
            </w:tcBorders>
            <w:noWrap/>
            <w:vAlign w:val="center"/>
            <w:hideMark/>
          </w:tcPr>
          <w:p w14:paraId="0B3A0733" w14:textId="0E274D56"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Pr>
                <w:rFonts w:ascii="Arial" w:eastAsia="Times New Roman" w:hAnsi="Arial" w:cs="Arial"/>
                <w:color w:val="000000"/>
                <w:lang w:val="en-US"/>
              </w:rPr>
              <w:t>4</w:t>
            </w:r>
          </w:p>
        </w:tc>
        <w:tc>
          <w:tcPr>
            <w:tcW w:w="5811" w:type="dxa"/>
            <w:tcBorders>
              <w:top w:val="single" w:sz="4" w:space="0" w:color="auto"/>
              <w:left w:val="nil"/>
              <w:bottom w:val="single" w:sz="4" w:space="0" w:color="auto"/>
              <w:right w:val="single" w:sz="4" w:space="0" w:color="auto"/>
            </w:tcBorders>
            <w:vAlign w:val="center"/>
            <w:hideMark/>
          </w:tcPr>
          <w:p w14:paraId="4C32D3B8" w14:textId="2B4AD37D"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sidRPr="00BD75E5">
              <w:rPr>
                <w:rFonts w:ascii="Arial" w:eastAsia="Times New Roman" w:hAnsi="Arial" w:cs="Arial"/>
                <w:color w:val="000000"/>
              </w:rPr>
              <w:t>Back up de datos y actualización de registros del sistema</w:t>
            </w:r>
          </w:p>
        </w:tc>
        <w:tc>
          <w:tcPr>
            <w:tcW w:w="1333" w:type="dxa"/>
            <w:tcBorders>
              <w:top w:val="nil"/>
              <w:left w:val="nil"/>
              <w:bottom w:val="single" w:sz="4" w:space="0" w:color="auto"/>
              <w:right w:val="single" w:sz="4" w:space="0" w:color="auto"/>
            </w:tcBorders>
            <w:noWrap/>
            <w:vAlign w:val="center"/>
            <w:hideMark/>
          </w:tcPr>
          <w:p w14:paraId="54F1096B" w14:textId="21F5C6AF"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Pr>
                <w:rFonts w:ascii="Arial" w:eastAsia="Times New Roman" w:hAnsi="Arial" w:cs="Arial"/>
                <w:color w:val="000000"/>
                <w:lang w:val="en-US"/>
              </w:rPr>
              <w:t>O</w:t>
            </w:r>
          </w:p>
        </w:tc>
      </w:tr>
      <w:tr w:rsidR="00CB236C" w:rsidRPr="00CB236C" w14:paraId="1C37E3FD" w14:textId="77777777" w:rsidTr="00BD75E5">
        <w:trPr>
          <w:trHeight w:val="280"/>
        </w:trPr>
        <w:tc>
          <w:tcPr>
            <w:tcW w:w="996" w:type="dxa"/>
            <w:tcBorders>
              <w:top w:val="nil"/>
              <w:left w:val="single" w:sz="4" w:space="0" w:color="auto"/>
              <w:bottom w:val="single" w:sz="4" w:space="0" w:color="auto"/>
              <w:right w:val="single" w:sz="4" w:space="0" w:color="auto"/>
            </w:tcBorders>
            <w:noWrap/>
            <w:vAlign w:val="center"/>
            <w:hideMark/>
          </w:tcPr>
          <w:p w14:paraId="19878942" w14:textId="14CEA081"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Pr>
                <w:rFonts w:ascii="Arial" w:eastAsia="Times New Roman" w:hAnsi="Arial" w:cs="Arial"/>
                <w:color w:val="000000"/>
                <w:lang w:val="en-US"/>
              </w:rPr>
              <w:t>5</w:t>
            </w:r>
          </w:p>
        </w:tc>
        <w:tc>
          <w:tcPr>
            <w:tcW w:w="5811" w:type="dxa"/>
            <w:tcBorders>
              <w:top w:val="single" w:sz="4" w:space="0" w:color="auto"/>
              <w:left w:val="nil"/>
              <w:bottom w:val="single" w:sz="4" w:space="0" w:color="auto"/>
              <w:right w:val="single" w:sz="4" w:space="0" w:color="auto"/>
            </w:tcBorders>
            <w:vAlign w:val="center"/>
            <w:hideMark/>
          </w:tcPr>
          <w:p w14:paraId="7FA96A3C" w14:textId="1B2CB1DD"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sidRPr="00BD75E5">
              <w:rPr>
                <w:rFonts w:ascii="Arial" w:eastAsia="Times New Roman" w:hAnsi="Arial" w:cs="Arial"/>
                <w:color w:val="000000"/>
              </w:rPr>
              <w:t xml:space="preserve">Visualización de datos a través de gráficas, </w:t>
            </w:r>
            <w:proofErr w:type="spellStart"/>
            <w:r w:rsidR="00BD75E5" w:rsidRPr="00BD75E5">
              <w:rPr>
                <w:rFonts w:ascii="Arial" w:eastAsia="Times New Roman" w:hAnsi="Arial" w:cs="Arial"/>
                <w:color w:val="000000"/>
              </w:rPr>
              <w:t>dashboard</w:t>
            </w:r>
            <w:proofErr w:type="spellEnd"/>
            <w:r w:rsidR="00BD75E5" w:rsidRPr="00BD75E5">
              <w:rPr>
                <w:rFonts w:ascii="Arial" w:eastAsia="Times New Roman" w:hAnsi="Arial" w:cs="Arial"/>
                <w:color w:val="000000"/>
              </w:rPr>
              <w:t xml:space="preserve"> y variables</w:t>
            </w:r>
          </w:p>
        </w:tc>
        <w:tc>
          <w:tcPr>
            <w:tcW w:w="1333" w:type="dxa"/>
            <w:tcBorders>
              <w:top w:val="nil"/>
              <w:left w:val="nil"/>
              <w:bottom w:val="single" w:sz="4" w:space="0" w:color="auto"/>
              <w:right w:val="single" w:sz="4" w:space="0" w:color="auto"/>
            </w:tcBorders>
            <w:noWrap/>
            <w:vAlign w:val="center"/>
            <w:hideMark/>
          </w:tcPr>
          <w:p w14:paraId="215D8805" w14:textId="6CD3E803"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Pr>
                <w:rFonts w:ascii="Arial" w:eastAsia="Times New Roman" w:hAnsi="Arial" w:cs="Arial"/>
                <w:color w:val="000000"/>
                <w:lang w:val="en-US"/>
              </w:rPr>
              <w:t>D</w:t>
            </w:r>
          </w:p>
        </w:tc>
      </w:tr>
      <w:tr w:rsidR="00CB236C" w:rsidRPr="00CB236C" w14:paraId="3AEB1ABB" w14:textId="77777777" w:rsidTr="00BD75E5">
        <w:trPr>
          <w:trHeight w:val="323"/>
        </w:trPr>
        <w:tc>
          <w:tcPr>
            <w:tcW w:w="996" w:type="dxa"/>
            <w:tcBorders>
              <w:top w:val="nil"/>
              <w:left w:val="single" w:sz="4" w:space="0" w:color="auto"/>
              <w:bottom w:val="single" w:sz="4" w:space="0" w:color="auto"/>
              <w:right w:val="single" w:sz="4" w:space="0" w:color="auto"/>
            </w:tcBorders>
            <w:noWrap/>
            <w:vAlign w:val="center"/>
            <w:hideMark/>
          </w:tcPr>
          <w:p w14:paraId="27320EEB" w14:textId="55F03A8C"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Pr>
                <w:rFonts w:ascii="Arial" w:eastAsia="Times New Roman" w:hAnsi="Arial" w:cs="Arial"/>
                <w:color w:val="000000"/>
                <w:lang w:val="en-US"/>
              </w:rPr>
              <w:t>6</w:t>
            </w:r>
          </w:p>
        </w:tc>
        <w:tc>
          <w:tcPr>
            <w:tcW w:w="5811" w:type="dxa"/>
            <w:tcBorders>
              <w:top w:val="single" w:sz="4" w:space="0" w:color="auto"/>
              <w:left w:val="nil"/>
              <w:bottom w:val="single" w:sz="4" w:space="0" w:color="auto"/>
              <w:right w:val="single" w:sz="4" w:space="0" w:color="auto"/>
            </w:tcBorders>
            <w:noWrap/>
            <w:vAlign w:val="center"/>
            <w:hideMark/>
          </w:tcPr>
          <w:p w14:paraId="46731514" w14:textId="385F1490"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proofErr w:type="spellStart"/>
            <w:r w:rsidR="00BD75E5" w:rsidRPr="00BD75E5">
              <w:rPr>
                <w:rFonts w:ascii="Arial" w:eastAsia="Times New Roman" w:hAnsi="Arial" w:cs="Arial"/>
                <w:color w:val="000000"/>
                <w:lang w:val="en-US"/>
              </w:rPr>
              <w:t>Interfaz</w:t>
            </w:r>
            <w:proofErr w:type="spellEnd"/>
            <w:r w:rsidR="00BD75E5" w:rsidRPr="00BD75E5">
              <w:rPr>
                <w:rFonts w:ascii="Arial" w:eastAsia="Times New Roman" w:hAnsi="Arial" w:cs="Arial"/>
                <w:color w:val="000000"/>
                <w:lang w:val="en-US"/>
              </w:rPr>
              <w:t xml:space="preserve"> de </w:t>
            </w:r>
            <w:proofErr w:type="spellStart"/>
            <w:r w:rsidR="00BD75E5" w:rsidRPr="00BD75E5">
              <w:rPr>
                <w:rFonts w:ascii="Arial" w:eastAsia="Times New Roman" w:hAnsi="Arial" w:cs="Arial"/>
                <w:color w:val="000000"/>
                <w:lang w:val="en-US"/>
              </w:rPr>
              <w:t>usuario</w:t>
            </w:r>
            <w:proofErr w:type="spellEnd"/>
            <w:r w:rsidR="00BD75E5" w:rsidRPr="00BD75E5">
              <w:rPr>
                <w:rFonts w:ascii="Arial" w:eastAsia="Times New Roman" w:hAnsi="Arial" w:cs="Arial"/>
                <w:color w:val="000000"/>
                <w:lang w:val="en-US"/>
              </w:rPr>
              <w:t xml:space="preserve">: </w:t>
            </w:r>
            <w:proofErr w:type="spellStart"/>
            <w:r w:rsidR="00BD75E5" w:rsidRPr="00BD75E5">
              <w:rPr>
                <w:rFonts w:ascii="Arial" w:eastAsia="Times New Roman" w:hAnsi="Arial" w:cs="Arial"/>
                <w:color w:val="000000"/>
                <w:lang w:val="en-US"/>
              </w:rPr>
              <w:t>menú</w:t>
            </w:r>
            <w:proofErr w:type="spellEnd"/>
            <w:r w:rsidR="00BD75E5" w:rsidRPr="00BD75E5">
              <w:rPr>
                <w:rFonts w:ascii="Arial" w:eastAsia="Times New Roman" w:hAnsi="Arial" w:cs="Arial"/>
                <w:color w:val="000000"/>
                <w:lang w:val="en-US"/>
              </w:rPr>
              <w:t xml:space="preserve"> de </w:t>
            </w:r>
            <w:proofErr w:type="spellStart"/>
            <w:r w:rsidR="00BD75E5" w:rsidRPr="00BD75E5">
              <w:rPr>
                <w:rFonts w:ascii="Arial" w:eastAsia="Times New Roman" w:hAnsi="Arial" w:cs="Arial"/>
                <w:color w:val="000000"/>
                <w:lang w:val="en-US"/>
              </w:rPr>
              <w:t>selección</w:t>
            </w:r>
            <w:proofErr w:type="spellEnd"/>
          </w:p>
        </w:tc>
        <w:tc>
          <w:tcPr>
            <w:tcW w:w="1333" w:type="dxa"/>
            <w:tcBorders>
              <w:top w:val="nil"/>
              <w:left w:val="nil"/>
              <w:bottom w:val="single" w:sz="4" w:space="0" w:color="auto"/>
              <w:right w:val="single" w:sz="4" w:space="0" w:color="auto"/>
            </w:tcBorders>
            <w:noWrap/>
            <w:vAlign w:val="center"/>
            <w:hideMark/>
          </w:tcPr>
          <w:p w14:paraId="47FC7396" w14:textId="18789D06"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Pr>
                <w:rFonts w:ascii="Arial" w:eastAsia="Times New Roman" w:hAnsi="Arial" w:cs="Arial"/>
                <w:color w:val="000000"/>
                <w:lang w:val="en-US"/>
              </w:rPr>
              <w:t>D</w:t>
            </w:r>
          </w:p>
        </w:tc>
      </w:tr>
      <w:tr w:rsidR="00CB236C" w:rsidRPr="00CB236C" w14:paraId="2A5E1724" w14:textId="77777777" w:rsidTr="00BD75E5">
        <w:trPr>
          <w:trHeight w:val="299"/>
        </w:trPr>
        <w:tc>
          <w:tcPr>
            <w:tcW w:w="996" w:type="dxa"/>
            <w:tcBorders>
              <w:top w:val="nil"/>
              <w:left w:val="single" w:sz="4" w:space="0" w:color="auto"/>
              <w:bottom w:val="single" w:sz="4" w:space="0" w:color="auto"/>
              <w:right w:val="single" w:sz="4" w:space="0" w:color="auto"/>
            </w:tcBorders>
            <w:noWrap/>
            <w:vAlign w:val="center"/>
            <w:hideMark/>
          </w:tcPr>
          <w:p w14:paraId="686D5E95" w14:textId="7C02E3D9"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Pr>
                <w:rFonts w:ascii="Arial" w:eastAsia="Times New Roman" w:hAnsi="Arial" w:cs="Arial"/>
                <w:color w:val="000000"/>
                <w:lang w:val="en-US"/>
              </w:rPr>
              <w:t>7</w:t>
            </w:r>
          </w:p>
        </w:tc>
        <w:tc>
          <w:tcPr>
            <w:tcW w:w="5811" w:type="dxa"/>
            <w:tcBorders>
              <w:top w:val="single" w:sz="4" w:space="0" w:color="auto"/>
              <w:left w:val="nil"/>
              <w:bottom w:val="single" w:sz="4" w:space="0" w:color="auto"/>
              <w:right w:val="single" w:sz="4" w:space="0" w:color="auto"/>
            </w:tcBorders>
            <w:vAlign w:val="center"/>
            <w:hideMark/>
          </w:tcPr>
          <w:p w14:paraId="46D2747D" w14:textId="44F3D2E9"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sidRPr="00BD75E5">
              <w:rPr>
                <w:rFonts w:ascii="Arial" w:eastAsia="Times New Roman" w:hAnsi="Arial" w:cs="Arial"/>
                <w:color w:val="000000"/>
              </w:rPr>
              <w:t>Eventos (Envío de notificaciones)</w:t>
            </w:r>
          </w:p>
        </w:tc>
        <w:tc>
          <w:tcPr>
            <w:tcW w:w="1333" w:type="dxa"/>
            <w:tcBorders>
              <w:top w:val="nil"/>
              <w:left w:val="nil"/>
              <w:bottom w:val="single" w:sz="4" w:space="0" w:color="auto"/>
              <w:right w:val="single" w:sz="4" w:space="0" w:color="auto"/>
            </w:tcBorders>
            <w:noWrap/>
            <w:vAlign w:val="center"/>
            <w:hideMark/>
          </w:tcPr>
          <w:p w14:paraId="12CBAAA4" w14:textId="662CB23D"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Pr>
                <w:rFonts w:ascii="Arial" w:eastAsia="Times New Roman" w:hAnsi="Arial" w:cs="Arial"/>
                <w:color w:val="000000"/>
                <w:lang w:val="en-US"/>
              </w:rPr>
              <w:t>O</w:t>
            </w:r>
          </w:p>
        </w:tc>
      </w:tr>
      <w:tr w:rsidR="00CB236C" w:rsidRPr="00CB236C" w14:paraId="639F5E5E" w14:textId="77777777" w:rsidTr="00BD75E5">
        <w:trPr>
          <w:trHeight w:val="311"/>
        </w:trPr>
        <w:tc>
          <w:tcPr>
            <w:tcW w:w="996" w:type="dxa"/>
            <w:tcBorders>
              <w:top w:val="nil"/>
              <w:left w:val="single" w:sz="4" w:space="0" w:color="auto"/>
              <w:bottom w:val="single" w:sz="4" w:space="0" w:color="auto"/>
              <w:right w:val="single" w:sz="4" w:space="0" w:color="auto"/>
            </w:tcBorders>
            <w:noWrap/>
            <w:vAlign w:val="center"/>
            <w:hideMark/>
          </w:tcPr>
          <w:p w14:paraId="76AA9771" w14:textId="15EBF79E"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Pr>
                <w:rFonts w:ascii="Arial" w:eastAsia="Times New Roman" w:hAnsi="Arial" w:cs="Arial"/>
                <w:color w:val="000000"/>
                <w:lang w:val="en-US"/>
              </w:rPr>
              <w:t>8</w:t>
            </w:r>
          </w:p>
        </w:tc>
        <w:tc>
          <w:tcPr>
            <w:tcW w:w="5811" w:type="dxa"/>
            <w:tcBorders>
              <w:top w:val="single" w:sz="4" w:space="0" w:color="auto"/>
              <w:left w:val="nil"/>
              <w:bottom w:val="single" w:sz="4" w:space="0" w:color="auto"/>
              <w:right w:val="single" w:sz="4" w:space="0" w:color="auto"/>
            </w:tcBorders>
            <w:vAlign w:val="center"/>
            <w:hideMark/>
          </w:tcPr>
          <w:p w14:paraId="0980C250" w14:textId="6CA59939"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sidRPr="00BD75E5">
              <w:rPr>
                <w:rFonts w:ascii="Arial" w:eastAsia="Times New Roman" w:hAnsi="Arial" w:cs="Arial"/>
                <w:color w:val="000000"/>
              </w:rPr>
              <w:t>Generación de reportes</w:t>
            </w:r>
          </w:p>
        </w:tc>
        <w:tc>
          <w:tcPr>
            <w:tcW w:w="1333" w:type="dxa"/>
            <w:tcBorders>
              <w:top w:val="nil"/>
              <w:left w:val="nil"/>
              <w:bottom w:val="single" w:sz="4" w:space="0" w:color="auto"/>
              <w:right w:val="single" w:sz="4" w:space="0" w:color="auto"/>
            </w:tcBorders>
            <w:noWrap/>
            <w:vAlign w:val="center"/>
            <w:hideMark/>
          </w:tcPr>
          <w:p w14:paraId="2BAB3F12" w14:textId="5BBEBDCD"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Pr>
                <w:rFonts w:ascii="Arial" w:eastAsia="Times New Roman" w:hAnsi="Arial" w:cs="Arial"/>
                <w:color w:val="000000"/>
                <w:lang w:val="en-US"/>
              </w:rPr>
              <w:t>D</w:t>
            </w:r>
          </w:p>
        </w:tc>
      </w:tr>
      <w:tr w:rsidR="00CB236C" w:rsidRPr="00CB236C" w14:paraId="6F550AF1" w14:textId="77777777" w:rsidTr="00BD75E5">
        <w:trPr>
          <w:trHeight w:val="323"/>
        </w:trPr>
        <w:tc>
          <w:tcPr>
            <w:tcW w:w="996" w:type="dxa"/>
            <w:tcBorders>
              <w:top w:val="nil"/>
              <w:left w:val="single" w:sz="4" w:space="0" w:color="auto"/>
              <w:bottom w:val="single" w:sz="4" w:space="0" w:color="auto"/>
              <w:right w:val="single" w:sz="4" w:space="0" w:color="auto"/>
            </w:tcBorders>
            <w:noWrap/>
            <w:vAlign w:val="center"/>
            <w:hideMark/>
          </w:tcPr>
          <w:p w14:paraId="73F42B44" w14:textId="18871E93"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Pr>
                <w:rFonts w:ascii="Arial" w:eastAsia="Times New Roman" w:hAnsi="Arial" w:cs="Arial"/>
                <w:color w:val="000000"/>
                <w:lang w:val="en-US"/>
              </w:rPr>
              <w:t>9</w:t>
            </w:r>
          </w:p>
        </w:tc>
        <w:tc>
          <w:tcPr>
            <w:tcW w:w="5811" w:type="dxa"/>
            <w:tcBorders>
              <w:top w:val="single" w:sz="4" w:space="0" w:color="auto"/>
              <w:left w:val="nil"/>
              <w:bottom w:val="single" w:sz="4" w:space="0" w:color="auto"/>
              <w:right w:val="single" w:sz="4" w:space="0" w:color="auto"/>
            </w:tcBorders>
            <w:vAlign w:val="center"/>
            <w:hideMark/>
          </w:tcPr>
          <w:p w14:paraId="792CB7DA" w14:textId="6D8856B0"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sidRPr="00BD75E5">
              <w:rPr>
                <w:rFonts w:ascii="Arial" w:eastAsia="Times New Roman" w:hAnsi="Arial" w:cs="Arial"/>
                <w:color w:val="000000"/>
              </w:rPr>
              <w:t>Acceso plataforma web</w:t>
            </w:r>
          </w:p>
        </w:tc>
        <w:tc>
          <w:tcPr>
            <w:tcW w:w="1333" w:type="dxa"/>
            <w:tcBorders>
              <w:top w:val="nil"/>
              <w:left w:val="nil"/>
              <w:bottom w:val="single" w:sz="4" w:space="0" w:color="auto"/>
              <w:right w:val="single" w:sz="4" w:space="0" w:color="auto"/>
            </w:tcBorders>
            <w:noWrap/>
            <w:vAlign w:val="center"/>
            <w:hideMark/>
          </w:tcPr>
          <w:p w14:paraId="4396129E" w14:textId="3F84540A" w:rsidR="00CB236C" w:rsidRPr="00CB236C" w:rsidRDefault="00CB236C" w:rsidP="001721BB">
            <w:pPr>
              <w:spacing w:after="0" w:line="240" w:lineRule="auto"/>
              <w:jc w:val="center"/>
              <w:rPr>
                <w:rFonts w:ascii="Arial" w:eastAsia="Times New Roman" w:hAnsi="Arial" w:cs="Arial"/>
                <w:color w:val="000000"/>
                <w:lang w:val="en-US"/>
              </w:rPr>
            </w:pPr>
            <w:r w:rsidRPr="00CB236C">
              <w:rPr>
                <w:rFonts w:ascii="Arial" w:eastAsia="Times New Roman" w:hAnsi="Arial" w:cs="Arial"/>
                <w:color w:val="000000"/>
                <w:lang w:val="en-US"/>
              </w:rPr>
              <w:t> </w:t>
            </w:r>
            <w:r w:rsidR="00BD75E5">
              <w:rPr>
                <w:rFonts w:ascii="Arial" w:eastAsia="Times New Roman" w:hAnsi="Arial" w:cs="Arial"/>
                <w:color w:val="000000"/>
                <w:lang w:val="en-US"/>
              </w:rPr>
              <w:t>D</w:t>
            </w:r>
          </w:p>
        </w:tc>
      </w:tr>
    </w:tbl>
    <w:p w14:paraId="2C91ADB2" w14:textId="0584B3D1" w:rsidR="00CB236C" w:rsidRPr="00CB236C" w:rsidRDefault="00CB236C" w:rsidP="00CB236C">
      <w:pPr>
        <w:autoSpaceDE w:val="0"/>
        <w:autoSpaceDN w:val="0"/>
        <w:adjustRightInd w:val="0"/>
        <w:spacing w:after="0" w:line="240" w:lineRule="auto"/>
        <w:jc w:val="both"/>
        <w:rPr>
          <w:rFonts w:ascii="Arial" w:hAnsi="Arial" w:cs="Arial"/>
          <w:sz w:val="14"/>
        </w:rPr>
      </w:pPr>
      <w:r w:rsidRPr="00CB236C">
        <w:rPr>
          <w:rFonts w:ascii="Arial" w:hAnsi="Arial" w:cs="Arial"/>
        </w:rPr>
        <w:t xml:space="preserve">         </w:t>
      </w:r>
      <w:r w:rsidRPr="00CB236C">
        <w:rPr>
          <w:rFonts w:ascii="Arial" w:hAnsi="Arial" w:cs="Arial"/>
          <w:sz w:val="14"/>
        </w:rPr>
        <w:t xml:space="preserve">*Obligatorio: </w:t>
      </w:r>
      <w:r w:rsidR="00BD75E5">
        <w:rPr>
          <w:rFonts w:ascii="Arial" w:hAnsi="Arial" w:cs="Arial"/>
          <w:sz w:val="14"/>
        </w:rPr>
        <w:t>O</w:t>
      </w:r>
      <w:r w:rsidRPr="00CB236C">
        <w:rPr>
          <w:rFonts w:ascii="Arial" w:hAnsi="Arial" w:cs="Arial"/>
          <w:sz w:val="14"/>
        </w:rPr>
        <w:t>, Deseado: D</w:t>
      </w:r>
    </w:p>
    <w:p w14:paraId="31FEF9F9" w14:textId="0A5947D1" w:rsidR="00CB236C" w:rsidRPr="00CB236C" w:rsidRDefault="00CB236C" w:rsidP="00CB236C">
      <w:pPr>
        <w:autoSpaceDE w:val="0"/>
        <w:autoSpaceDN w:val="0"/>
        <w:adjustRightInd w:val="0"/>
        <w:spacing w:after="0" w:line="240" w:lineRule="auto"/>
        <w:jc w:val="both"/>
        <w:rPr>
          <w:rFonts w:ascii="Arial" w:hAnsi="Arial" w:cs="Arial"/>
        </w:rPr>
      </w:pPr>
    </w:p>
    <w:p w14:paraId="20C96AF9" w14:textId="3210871C" w:rsidR="00EF5CDA" w:rsidRDefault="00CB236C" w:rsidP="00334B4F">
      <w:pPr>
        <w:autoSpaceDE w:val="0"/>
        <w:autoSpaceDN w:val="0"/>
        <w:adjustRightInd w:val="0"/>
        <w:spacing w:after="0" w:line="240" w:lineRule="auto"/>
        <w:jc w:val="both"/>
        <w:rPr>
          <w:rFonts w:ascii="Arial" w:hAnsi="Arial" w:cs="Arial"/>
        </w:rPr>
      </w:pPr>
      <w:r w:rsidRPr="00CB236C">
        <w:rPr>
          <w:rFonts w:ascii="Arial" w:hAnsi="Arial" w:cs="Arial"/>
        </w:rPr>
        <w:lastRenderedPageBreak/>
        <w:t xml:space="preserve">Después de tener establecidas las especificaciones funcionales se procederá con el análisis de riesgos bajo el modelo de </w:t>
      </w:r>
      <w:r w:rsidRPr="00BD75E5">
        <w:rPr>
          <w:rFonts w:ascii="Arial" w:hAnsi="Arial" w:cs="Arial"/>
          <w:i/>
          <w:iCs/>
        </w:rPr>
        <w:t>ICH Q9 FMEA</w:t>
      </w:r>
      <w:r w:rsidRPr="00CB236C">
        <w:rPr>
          <w:rFonts w:ascii="Arial" w:hAnsi="Arial" w:cs="Arial"/>
        </w:rPr>
        <w:t xml:space="preserve"> para los requisitos obligatorios, de la siguiente manera:</w:t>
      </w:r>
    </w:p>
    <w:p w14:paraId="52029466" w14:textId="77777777" w:rsidR="00334B4F" w:rsidRPr="00CB236C" w:rsidRDefault="00334B4F" w:rsidP="00CB236C">
      <w:pPr>
        <w:autoSpaceDE w:val="0"/>
        <w:autoSpaceDN w:val="0"/>
        <w:adjustRightInd w:val="0"/>
        <w:spacing w:after="0" w:line="240" w:lineRule="auto"/>
        <w:rPr>
          <w:rFonts w:ascii="Arial" w:hAnsi="Arial" w:cs="Arial"/>
        </w:rPr>
      </w:pPr>
    </w:p>
    <w:p w14:paraId="333B07CD" w14:textId="10F8593F" w:rsidR="00CB236C" w:rsidRPr="00B36985" w:rsidRDefault="00B36985" w:rsidP="00B36985">
      <w:pPr>
        <w:pStyle w:val="Descripcin"/>
        <w:spacing w:after="0"/>
        <w:rPr>
          <w:rFonts w:ascii="Arial" w:hAnsi="Arial" w:cs="Arial"/>
          <w:i w:val="0"/>
          <w:iCs w:val="0"/>
          <w:color w:val="auto"/>
        </w:rPr>
      </w:pPr>
      <w:r w:rsidRPr="00B36985">
        <w:rPr>
          <w:rFonts w:ascii="Arial" w:hAnsi="Arial" w:cs="Arial"/>
          <w:b/>
          <w:bCs/>
          <w:i w:val="0"/>
          <w:iCs w:val="0"/>
          <w:color w:val="auto"/>
        </w:rPr>
        <w:t xml:space="preserve">Tabla </w:t>
      </w:r>
      <w:r w:rsidRPr="00B36985">
        <w:rPr>
          <w:rFonts w:ascii="Arial" w:hAnsi="Arial" w:cs="Arial"/>
          <w:b/>
          <w:bCs/>
          <w:i w:val="0"/>
          <w:iCs w:val="0"/>
          <w:color w:val="auto"/>
        </w:rPr>
        <w:fldChar w:fldCharType="begin"/>
      </w:r>
      <w:r w:rsidRPr="00B36985">
        <w:rPr>
          <w:rFonts w:ascii="Arial" w:hAnsi="Arial" w:cs="Arial"/>
          <w:b/>
          <w:bCs/>
          <w:i w:val="0"/>
          <w:iCs w:val="0"/>
          <w:color w:val="auto"/>
        </w:rPr>
        <w:instrText xml:space="preserve"> SEQ Tabla \* ARABIC </w:instrText>
      </w:r>
      <w:r w:rsidRPr="00B36985">
        <w:rPr>
          <w:rFonts w:ascii="Arial" w:hAnsi="Arial" w:cs="Arial"/>
          <w:b/>
          <w:bCs/>
          <w:i w:val="0"/>
          <w:iCs w:val="0"/>
          <w:color w:val="auto"/>
        </w:rPr>
        <w:fldChar w:fldCharType="separate"/>
      </w:r>
      <w:r w:rsidR="008E4C1D">
        <w:rPr>
          <w:rFonts w:ascii="Arial" w:hAnsi="Arial" w:cs="Arial"/>
          <w:b/>
          <w:bCs/>
          <w:i w:val="0"/>
          <w:iCs w:val="0"/>
          <w:noProof/>
          <w:color w:val="auto"/>
        </w:rPr>
        <w:t>2</w:t>
      </w:r>
      <w:r w:rsidRPr="00B36985">
        <w:rPr>
          <w:rFonts w:ascii="Arial" w:hAnsi="Arial" w:cs="Arial"/>
          <w:b/>
          <w:bCs/>
          <w:i w:val="0"/>
          <w:iCs w:val="0"/>
          <w:color w:val="auto"/>
        </w:rPr>
        <w:fldChar w:fldCharType="end"/>
      </w:r>
      <w:r w:rsidRPr="00B36985">
        <w:rPr>
          <w:rFonts w:ascii="Arial" w:hAnsi="Arial" w:cs="Arial"/>
          <w:b/>
          <w:bCs/>
          <w:i w:val="0"/>
          <w:iCs w:val="0"/>
          <w:color w:val="auto"/>
        </w:rPr>
        <w:t>.</w:t>
      </w:r>
      <w:r w:rsidRPr="00B36985">
        <w:rPr>
          <w:rFonts w:ascii="Arial" w:hAnsi="Arial" w:cs="Arial"/>
          <w:i w:val="0"/>
          <w:iCs w:val="0"/>
          <w:color w:val="auto"/>
        </w:rPr>
        <w:t xml:space="preserve"> </w:t>
      </w:r>
      <w:r w:rsidR="00056731" w:rsidRPr="00B36985">
        <w:rPr>
          <w:rFonts w:ascii="Arial" w:hAnsi="Arial" w:cs="Arial"/>
          <w:i w:val="0"/>
          <w:iCs w:val="0"/>
          <w:color w:val="auto"/>
        </w:rPr>
        <w:t>Asignación de riesgo a cada especificación funcional</w:t>
      </w:r>
    </w:p>
    <w:tbl>
      <w:tblPr>
        <w:tblpPr w:leftFromText="180" w:rightFromText="180" w:vertAnchor="text" w:horzAnchor="margin" w:tblpXSpec="center" w:tblpY="103"/>
        <w:tblW w:w="8926" w:type="dxa"/>
        <w:tblLook w:val="04A0" w:firstRow="1" w:lastRow="0" w:firstColumn="1" w:lastColumn="0" w:noHBand="0" w:noVBand="1"/>
      </w:tblPr>
      <w:tblGrid>
        <w:gridCol w:w="1048"/>
        <w:gridCol w:w="3342"/>
        <w:gridCol w:w="1259"/>
        <w:gridCol w:w="3277"/>
      </w:tblGrid>
      <w:tr w:rsidR="00CB236C" w:rsidRPr="00CB236C" w14:paraId="776A1FC0" w14:textId="77777777" w:rsidTr="00B36985">
        <w:trPr>
          <w:trHeight w:val="422"/>
        </w:trPr>
        <w:tc>
          <w:tcPr>
            <w:tcW w:w="8926" w:type="dxa"/>
            <w:gridSpan w:val="4"/>
            <w:tcBorders>
              <w:top w:val="single" w:sz="4" w:space="0" w:color="auto"/>
              <w:left w:val="single" w:sz="4" w:space="0" w:color="auto"/>
              <w:bottom w:val="single" w:sz="4" w:space="0" w:color="auto"/>
              <w:right w:val="single" w:sz="4" w:space="0" w:color="auto"/>
            </w:tcBorders>
            <w:shd w:val="clear" w:color="auto" w:fill="E94E10"/>
            <w:noWrap/>
            <w:vAlign w:val="bottom"/>
            <w:hideMark/>
          </w:tcPr>
          <w:p w14:paraId="7AA718AA" w14:textId="77777777" w:rsidR="00CB236C" w:rsidRPr="00CB236C" w:rsidRDefault="00CB236C" w:rsidP="00334B4F">
            <w:pPr>
              <w:shd w:val="clear" w:color="auto" w:fill="E94E10"/>
              <w:spacing w:after="0" w:line="240" w:lineRule="auto"/>
              <w:jc w:val="center"/>
              <w:rPr>
                <w:rFonts w:ascii="Arial" w:eastAsia="Times New Roman" w:hAnsi="Arial" w:cs="Arial"/>
                <w:b/>
                <w:bCs/>
                <w:color w:val="000000"/>
                <w:lang w:val="en-US"/>
              </w:rPr>
            </w:pPr>
            <w:proofErr w:type="spellStart"/>
            <w:r w:rsidRPr="00674017">
              <w:rPr>
                <w:rFonts w:ascii="Arial" w:eastAsia="Times New Roman" w:hAnsi="Arial" w:cs="Arial"/>
                <w:b/>
                <w:bCs/>
                <w:color w:val="000000"/>
                <w:lang w:val="en-US"/>
              </w:rPr>
              <w:t>Especificaciones</w:t>
            </w:r>
            <w:proofErr w:type="spellEnd"/>
            <w:r w:rsidRPr="00674017">
              <w:rPr>
                <w:rFonts w:ascii="Arial" w:eastAsia="Times New Roman" w:hAnsi="Arial" w:cs="Arial"/>
                <w:b/>
                <w:bCs/>
                <w:color w:val="000000"/>
                <w:lang w:val="en-US"/>
              </w:rPr>
              <w:t xml:space="preserve"> </w:t>
            </w:r>
            <w:proofErr w:type="spellStart"/>
            <w:r w:rsidRPr="00674017">
              <w:rPr>
                <w:rFonts w:ascii="Arial" w:eastAsia="Times New Roman" w:hAnsi="Arial" w:cs="Arial"/>
                <w:b/>
                <w:bCs/>
                <w:color w:val="000000"/>
                <w:lang w:val="en-US"/>
              </w:rPr>
              <w:t>funcionales</w:t>
            </w:r>
            <w:proofErr w:type="spellEnd"/>
            <w:r w:rsidRPr="00674017">
              <w:rPr>
                <w:rFonts w:ascii="Arial" w:eastAsia="Times New Roman" w:hAnsi="Arial" w:cs="Arial"/>
                <w:b/>
                <w:bCs/>
                <w:color w:val="000000"/>
                <w:lang w:val="en-US"/>
              </w:rPr>
              <w:t xml:space="preserve"> (</w:t>
            </w:r>
            <w:r w:rsidRPr="00674017">
              <w:rPr>
                <w:rFonts w:ascii="Arial" w:eastAsia="Times New Roman" w:hAnsi="Arial" w:cs="Arial"/>
                <w:b/>
                <w:bCs/>
                <w:color w:val="000000"/>
              </w:rPr>
              <w:t>Legales</w:t>
            </w:r>
            <w:r w:rsidRPr="00674017">
              <w:rPr>
                <w:rFonts w:ascii="Arial" w:eastAsia="Times New Roman" w:hAnsi="Arial" w:cs="Arial"/>
                <w:b/>
                <w:bCs/>
                <w:color w:val="000000"/>
                <w:lang w:val="en-US"/>
              </w:rPr>
              <w:t>)</w:t>
            </w:r>
          </w:p>
        </w:tc>
      </w:tr>
      <w:tr w:rsidR="00CB236C" w:rsidRPr="00CB236C" w14:paraId="1CCBABB0" w14:textId="77777777" w:rsidTr="00334B4F">
        <w:trPr>
          <w:trHeight w:val="197"/>
        </w:trPr>
        <w:tc>
          <w:tcPr>
            <w:tcW w:w="1048" w:type="dxa"/>
            <w:tcBorders>
              <w:top w:val="nil"/>
              <w:left w:val="single" w:sz="4" w:space="0" w:color="auto"/>
              <w:bottom w:val="single" w:sz="4" w:space="0" w:color="auto"/>
              <w:right w:val="single" w:sz="4" w:space="0" w:color="auto"/>
            </w:tcBorders>
            <w:shd w:val="clear" w:color="000000" w:fill="FFFFFF"/>
            <w:vAlign w:val="center"/>
            <w:hideMark/>
          </w:tcPr>
          <w:p w14:paraId="3D50FB77" w14:textId="77777777" w:rsidR="00CB236C" w:rsidRPr="00CB236C" w:rsidRDefault="00CB236C" w:rsidP="001721BB">
            <w:pPr>
              <w:spacing w:after="0" w:line="240" w:lineRule="auto"/>
              <w:rPr>
                <w:rFonts w:ascii="Arial" w:eastAsia="Times New Roman" w:hAnsi="Arial" w:cs="Arial"/>
                <w:b/>
                <w:bCs/>
                <w:color w:val="000000"/>
                <w:lang w:val="en-US"/>
              </w:rPr>
            </w:pPr>
            <w:proofErr w:type="spellStart"/>
            <w:r w:rsidRPr="00CB236C">
              <w:rPr>
                <w:rFonts w:ascii="Arial" w:eastAsia="Times New Roman" w:hAnsi="Arial" w:cs="Arial"/>
                <w:b/>
                <w:bCs/>
                <w:color w:val="000000"/>
                <w:lang w:val="en-US"/>
              </w:rPr>
              <w:t>Número</w:t>
            </w:r>
            <w:proofErr w:type="spellEnd"/>
          </w:p>
        </w:tc>
        <w:tc>
          <w:tcPr>
            <w:tcW w:w="3342" w:type="dxa"/>
            <w:tcBorders>
              <w:top w:val="nil"/>
              <w:left w:val="nil"/>
              <w:bottom w:val="single" w:sz="4" w:space="0" w:color="auto"/>
              <w:right w:val="single" w:sz="4" w:space="0" w:color="auto"/>
            </w:tcBorders>
            <w:shd w:val="clear" w:color="000000" w:fill="FFFFFF"/>
            <w:noWrap/>
            <w:vAlign w:val="center"/>
            <w:hideMark/>
          </w:tcPr>
          <w:p w14:paraId="66CBE1AA" w14:textId="629E0755" w:rsidR="00CB236C" w:rsidRPr="00CB236C" w:rsidRDefault="00CB236C" w:rsidP="001721BB">
            <w:pPr>
              <w:spacing w:after="0" w:line="240" w:lineRule="auto"/>
              <w:jc w:val="center"/>
              <w:rPr>
                <w:rFonts w:ascii="Arial" w:eastAsia="Times New Roman" w:hAnsi="Arial" w:cs="Arial"/>
                <w:b/>
                <w:bCs/>
                <w:color w:val="000000"/>
                <w:lang w:val="en-US"/>
              </w:rPr>
            </w:pPr>
            <w:proofErr w:type="spellStart"/>
            <w:r w:rsidRPr="00CB236C">
              <w:rPr>
                <w:rFonts w:ascii="Arial" w:eastAsia="Times New Roman" w:hAnsi="Arial" w:cs="Arial"/>
                <w:b/>
                <w:bCs/>
                <w:color w:val="000000"/>
                <w:lang w:val="en-US"/>
              </w:rPr>
              <w:t>Descripción</w:t>
            </w:r>
            <w:proofErr w:type="spellEnd"/>
            <w:r w:rsidR="006709EA">
              <w:rPr>
                <w:rFonts w:ascii="Arial" w:eastAsia="Times New Roman" w:hAnsi="Arial" w:cs="Arial"/>
                <w:b/>
                <w:bCs/>
                <w:color w:val="000000"/>
                <w:lang w:val="en-US"/>
              </w:rPr>
              <w:t xml:space="preserve"> </w:t>
            </w:r>
          </w:p>
        </w:tc>
        <w:tc>
          <w:tcPr>
            <w:tcW w:w="1259" w:type="dxa"/>
            <w:tcBorders>
              <w:top w:val="nil"/>
              <w:left w:val="nil"/>
              <w:bottom w:val="single" w:sz="4" w:space="0" w:color="auto"/>
              <w:right w:val="single" w:sz="4" w:space="0" w:color="auto"/>
            </w:tcBorders>
            <w:shd w:val="clear" w:color="000000" w:fill="FFFFFF"/>
            <w:vAlign w:val="center"/>
            <w:hideMark/>
          </w:tcPr>
          <w:p w14:paraId="369D2401" w14:textId="77777777" w:rsidR="00CB236C" w:rsidRPr="00CB236C" w:rsidRDefault="00CB236C" w:rsidP="001721BB">
            <w:pPr>
              <w:spacing w:after="0" w:line="240" w:lineRule="auto"/>
              <w:jc w:val="center"/>
              <w:rPr>
                <w:rFonts w:ascii="Arial" w:eastAsia="Times New Roman" w:hAnsi="Arial" w:cs="Arial"/>
                <w:b/>
                <w:bCs/>
                <w:color w:val="000000"/>
                <w:lang w:val="en-US"/>
              </w:rPr>
            </w:pPr>
            <w:proofErr w:type="spellStart"/>
            <w:r w:rsidRPr="00CB236C">
              <w:rPr>
                <w:rFonts w:ascii="Arial" w:eastAsia="Times New Roman" w:hAnsi="Arial" w:cs="Arial"/>
                <w:b/>
                <w:bCs/>
                <w:color w:val="000000"/>
                <w:lang w:val="en-US"/>
              </w:rPr>
              <w:t>Número</w:t>
            </w:r>
            <w:proofErr w:type="spellEnd"/>
            <w:r w:rsidRPr="00CB236C">
              <w:rPr>
                <w:rFonts w:ascii="Arial" w:eastAsia="Times New Roman" w:hAnsi="Arial" w:cs="Arial"/>
                <w:b/>
                <w:bCs/>
                <w:color w:val="000000"/>
                <w:lang w:val="en-US"/>
              </w:rPr>
              <w:t xml:space="preserve"> del </w:t>
            </w:r>
            <w:proofErr w:type="spellStart"/>
            <w:r w:rsidRPr="00CB236C">
              <w:rPr>
                <w:rFonts w:ascii="Arial" w:eastAsia="Times New Roman" w:hAnsi="Arial" w:cs="Arial"/>
                <w:b/>
                <w:bCs/>
                <w:color w:val="000000"/>
                <w:lang w:val="en-US"/>
              </w:rPr>
              <w:t>riesgo</w:t>
            </w:r>
            <w:proofErr w:type="spellEnd"/>
          </w:p>
        </w:tc>
        <w:tc>
          <w:tcPr>
            <w:tcW w:w="3277" w:type="dxa"/>
            <w:tcBorders>
              <w:top w:val="nil"/>
              <w:left w:val="nil"/>
              <w:bottom w:val="single" w:sz="4" w:space="0" w:color="auto"/>
              <w:right w:val="single" w:sz="4" w:space="0" w:color="auto"/>
            </w:tcBorders>
            <w:shd w:val="clear" w:color="000000" w:fill="FFFFFF"/>
            <w:noWrap/>
            <w:vAlign w:val="center"/>
            <w:hideMark/>
          </w:tcPr>
          <w:p w14:paraId="457B0DC2" w14:textId="77777777" w:rsidR="00CB236C" w:rsidRPr="00CB236C" w:rsidRDefault="00CB236C" w:rsidP="001721BB">
            <w:pPr>
              <w:spacing w:after="0" w:line="240" w:lineRule="auto"/>
              <w:jc w:val="center"/>
              <w:rPr>
                <w:rFonts w:ascii="Arial" w:eastAsia="Times New Roman" w:hAnsi="Arial" w:cs="Arial"/>
                <w:b/>
                <w:bCs/>
                <w:color w:val="000000"/>
                <w:lang w:val="en-US"/>
              </w:rPr>
            </w:pPr>
            <w:proofErr w:type="spellStart"/>
            <w:r w:rsidRPr="00CB236C">
              <w:rPr>
                <w:rFonts w:ascii="Arial" w:eastAsia="Times New Roman" w:hAnsi="Arial" w:cs="Arial"/>
                <w:b/>
                <w:bCs/>
                <w:color w:val="000000"/>
                <w:lang w:val="en-US"/>
              </w:rPr>
              <w:t>Descripción</w:t>
            </w:r>
            <w:proofErr w:type="spellEnd"/>
            <w:r w:rsidRPr="00CB236C">
              <w:rPr>
                <w:rFonts w:ascii="Arial" w:eastAsia="Times New Roman" w:hAnsi="Arial" w:cs="Arial"/>
                <w:b/>
                <w:bCs/>
                <w:color w:val="000000"/>
                <w:lang w:val="en-US"/>
              </w:rPr>
              <w:t xml:space="preserve"> del </w:t>
            </w:r>
            <w:proofErr w:type="spellStart"/>
            <w:r w:rsidRPr="00CB236C">
              <w:rPr>
                <w:rFonts w:ascii="Arial" w:eastAsia="Times New Roman" w:hAnsi="Arial" w:cs="Arial"/>
                <w:b/>
                <w:bCs/>
                <w:color w:val="000000"/>
                <w:lang w:val="en-US"/>
              </w:rPr>
              <w:t>riesgo</w:t>
            </w:r>
            <w:proofErr w:type="spellEnd"/>
          </w:p>
        </w:tc>
      </w:tr>
      <w:tr w:rsidR="00BD75E5" w:rsidRPr="00CB236C" w14:paraId="0D3A8996" w14:textId="77777777" w:rsidTr="004B2CC1">
        <w:trPr>
          <w:trHeight w:val="491"/>
        </w:trPr>
        <w:tc>
          <w:tcPr>
            <w:tcW w:w="1048" w:type="dxa"/>
            <w:vMerge w:val="restart"/>
            <w:tcBorders>
              <w:top w:val="nil"/>
              <w:left w:val="single" w:sz="4" w:space="0" w:color="auto"/>
              <w:right w:val="single" w:sz="4" w:space="0" w:color="auto"/>
            </w:tcBorders>
            <w:vAlign w:val="center"/>
            <w:hideMark/>
          </w:tcPr>
          <w:p w14:paraId="3F00CA49" w14:textId="5E78B0BF" w:rsidR="00BD75E5" w:rsidRPr="00CB236C" w:rsidRDefault="00BD75E5" w:rsidP="00E15A1D">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1</w:t>
            </w:r>
          </w:p>
        </w:tc>
        <w:tc>
          <w:tcPr>
            <w:tcW w:w="3342" w:type="dxa"/>
            <w:vMerge w:val="restart"/>
            <w:tcBorders>
              <w:top w:val="nil"/>
              <w:left w:val="single" w:sz="4" w:space="0" w:color="auto"/>
              <w:right w:val="single" w:sz="4" w:space="0" w:color="auto"/>
            </w:tcBorders>
            <w:vAlign w:val="center"/>
            <w:hideMark/>
          </w:tcPr>
          <w:p w14:paraId="1C5D2684" w14:textId="4C1CAE8C" w:rsidR="00BD75E5" w:rsidRPr="00CB236C" w:rsidRDefault="00BD75E5" w:rsidP="001721BB">
            <w:pPr>
              <w:spacing w:after="0" w:line="240" w:lineRule="auto"/>
              <w:rPr>
                <w:rFonts w:ascii="Arial" w:eastAsia="Times New Roman" w:hAnsi="Arial" w:cs="Arial"/>
                <w:color w:val="000000"/>
                <w:lang w:val="en-US"/>
              </w:rPr>
            </w:pPr>
            <w:r w:rsidRPr="00BD75E5">
              <w:rPr>
                <w:rFonts w:ascii="Arial" w:eastAsia="Times New Roman" w:hAnsi="Arial" w:cs="Arial"/>
                <w:color w:val="000000"/>
              </w:rPr>
              <w:t>Registro de valores de magnitudes físicas (°C, %HR)</w:t>
            </w:r>
          </w:p>
        </w:tc>
        <w:tc>
          <w:tcPr>
            <w:tcW w:w="1259" w:type="dxa"/>
            <w:tcBorders>
              <w:top w:val="nil"/>
              <w:left w:val="single" w:sz="4" w:space="0" w:color="auto"/>
              <w:bottom w:val="single" w:sz="4" w:space="0" w:color="000000"/>
              <w:right w:val="single" w:sz="4" w:space="0" w:color="auto"/>
            </w:tcBorders>
            <w:vAlign w:val="center"/>
            <w:hideMark/>
          </w:tcPr>
          <w:p w14:paraId="3C9B612F" w14:textId="6F43E248" w:rsidR="00BD75E5" w:rsidRPr="00CB236C" w:rsidRDefault="00BD75E5" w:rsidP="00BD75E5">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1</w:t>
            </w:r>
            <w:r w:rsidR="000723B1">
              <w:rPr>
                <w:rFonts w:ascii="Arial" w:eastAsia="Times New Roman" w:hAnsi="Arial" w:cs="Arial"/>
                <w:color w:val="000000"/>
                <w:lang w:val="en-US"/>
              </w:rPr>
              <w:t xml:space="preserve"> (R1)</w:t>
            </w:r>
          </w:p>
        </w:tc>
        <w:tc>
          <w:tcPr>
            <w:tcW w:w="3277" w:type="dxa"/>
            <w:tcBorders>
              <w:top w:val="nil"/>
              <w:left w:val="single" w:sz="4" w:space="0" w:color="auto"/>
              <w:bottom w:val="single" w:sz="4" w:space="0" w:color="000000"/>
              <w:right w:val="single" w:sz="4" w:space="0" w:color="auto"/>
            </w:tcBorders>
            <w:vAlign w:val="center"/>
            <w:hideMark/>
          </w:tcPr>
          <w:p w14:paraId="2FEC09A3" w14:textId="6E593284" w:rsidR="00BD75E5" w:rsidRPr="00CB236C" w:rsidRDefault="006B1870" w:rsidP="001721BB">
            <w:pPr>
              <w:spacing w:after="0" w:line="240" w:lineRule="auto"/>
              <w:rPr>
                <w:rFonts w:ascii="Arial" w:eastAsia="Times New Roman" w:hAnsi="Arial" w:cs="Arial"/>
                <w:color w:val="000000"/>
                <w:lang w:val="en-US"/>
              </w:rPr>
            </w:pPr>
            <w:r w:rsidRPr="006B1870">
              <w:rPr>
                <w:rFonts w:ascii="Arial" w:eastAsia="Times New Roman" w:hAnsi="Arial" w:cs="Arial"/>
                <w:color w:val="000000"/>
              </w:rPr>
              <w:t>Los valores registrados de variables físicas (como °C y %HR) son susceptibles de modificación manual</w:t>
            </w:r>
          </w:p>
        </w:tc>
      </w:tr>
      <w:tr w:rsidR="00BD75E5" w:rsidRPr="00CB236C" w14:paraId="24FF3FA5" w14:textId="77777777" w:rsidTr="004B2CC1">
        <w:trPr>
          <w:trHeight w:val="491"/>
        </w:trPr>
        <w:tc>
          <w:tcPr>
            <w:tcW w:w="1048" w:type="dxa"/>
            <w:vMerge/>
            <w:tcBorders>
              <w:left w:val="single" w:sz="4" w:space="0" w:color="auto"/>
              <w:bottom w:val="single" w:sz="4" w:space="0" w:color="000000"/>
              <w:right w:val="single" w:sz="4" w:space="0" w:color="auto"/>
            </w:tcBorders>
            <w:vAlign w:val="center"/>
          </w:tcPr>
          <w:p w14:paraId="397C44E6" w14:textId="77777777" w:rsidR="00BD75E5" w:rsidRDefault="00BD75E5" w:rsidP="001721BB">
            <w:pPr>
              <w:spacing w:after="0" w:line="240" w:lineRule="auto"/>
              <w:rPr>
                <w:rFonts w:ascii="Arial" w:eastAsia="Times New Roman" w:hAnsi="Arial" w:cs="Arial"/>
                <w:color w:val="000000"/>
                <w:lang w:val="en-US"/>
              </w:rPr>
            </w:pPr>
          </w:p>
        </w:tc>
        <w:tc>
          <w:tcPr>
            <w:tcW w:w="3342" w:type="dxa"/>
            <w:vMerge/>
            <w:tcBorders>
              <w:left w:val="single" w:sz="4" w:space="0" w:color="auto"/>
              <w:bottom w:val="single" w:sz="4" w:space="0" w:color="auto"/>
              <w:right w:val="single" w:sz="4" w:space="0" w:color="auto"/>
            </w:tcBorders>
            <w:vAlign w:val="center"/>
          </w:tcPr>
          <w:p w14:paraId="6F6BFFEC" w14:textId="77777777" w:rsidR="00BD75E5" w:rsidRPr="00BD75E5" w:rsidRDefault="00BD75E5" w:rsidP="001721BB">
            <w:pPr>
              <w:spacing w:after="0" w:line="240" w:lineRule="auto"/>
              <w:rPr>
                <w:rFonts w:ascii="Arial" w:eastAsia="Times New Roman" w:hAnsi="Arial" w:cs="Arial"/>
                <w:color w:val="000000"/>
              </w:rPr>
            </w:pPr>
          </w:p>
        </w:tc>
        <w:tc>
          <w:tcPr>
            <w:tcW w:w="1259" w:type="dxa"/>
            <w:tcBorders>
              <w:top w:val="nil"/>
              <w:left w:val="single" w:sz="4" w:space="0" w:color="auto"/>
              <w:bottom w:val="single" w:sz="4" w:space="0" w:color="000000"/>
              <w:right w:val="single" w:sz="4" w:space="0" w:color="auto"/>
            </w:tcBorders>
            <w:vAlign w:val="center"/>
          </w:tcPr>
          <w:p w14:paraId="1D45EECE" w14:textId="5D562E01" w:rsidR="00BD75E5" w:rsidRPr="00CB236C" w:rsidRDefault="00BD75E5" w:rsidP="00BD75E5">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2</w:t>
            </w:r>
            <w:r w:rsidR="000723B1">
              <w:rPr>
                <w:rFonts w:ascii="Arial" w:eastAsia="Times New Roman" w:hAnsi="Arial" w:cs="Arial"/>
                <w:color w:val="000000"/>
                <w:lang w:val="en-US"/>
              </w:rPr>
              <w:t xml:space="preserve"> (R2)</w:t>
            </w:r>
          </w:p>
        </w:tc>
        <w:tc>
          <w:tcPr>
            <w:tcW w:w="3277" w:type="dxa"/>
            <w:tcBorders>
              <w:top w:val="nil"/>
              <w:left w:val="single" w:sz="4" w:space="0" w:color="auto"/>
              <w:bottom w:val="single" w:sz="4" w:space="0" w:color="000000"/>
              <w:right w:val="single" w:sz="4" w:space="0" w:color="auto"/>
            </w:tcBorders>
            <w:vAlign w:val="center"/>
          </w:tcPr>
          <w:p w14:paraId="1EE7283C" w14:textId="070A829D" w:rsidR="00BD75E5" w:rsidRPr="00CB236C" w:rsidRDefault="00006D0B" w:rsidP="001721BB">
            <w:pPr>
              <w:spacing w:after="0" w:line="240" w:lineRule="auto"/>
              <w:rPr>
                <w:rFonts w:ascii="Arial" w:eastAsia="Times New Roman" w:hAnsi="Arial" w:cs="Arial"/>
                <w:color w:val="000000"/>
                <w:lang w:val="en-US"/>
              </w:rPr>
            </w:pPr>
            <w:r w:rsidRPr="00006D0B">
              <w:rPr>
                <w:rFonts w:ascii="Arial" w:eastAsia="Times New Roman" w:hAnsi="Arial" w:cs="Arial"/>
                <w:color w:val="000000"/>
              </w:rPr>
              <w:t>Falta de veracidad en el registro de valores de magnitudes físicas</w:t>
            </w:r>
          </w:p>
        </w:tc>
      </w:tr>
      <w:tr w:rsidR="00CB236C" w:rsidRPr="00CB236C" w14:paraId="05C225EE" w14:textId="77777777" w:rsidTr="00B36985">
        <w:trPr>
          <w:trHeight w:val="462"/>
        </w:trPr>
        <w:tc>
          <w:tcPr>
            <w:tcW w:w="1048" w:type="dxa"/>
            <w:tcBorders>
              <w:top w:val="nil"/>
              <w:left w:val="single" w:sz="4" w:space="0" w:color="auto"/>
              <w:bottom w:val="single" w:sz="4" w:space="0" w:color="auto"/>
              <w:right w:val="single" w:sz="4" w:space="0" w:color="auto"/>
            </w:tcBorders>
            <w:vAlign w:val="center"/>
            <w:hideMark/>
          </w:tcPr>
          <w:p w14:paraId="19BCEB07" w14:textId="57218818" w:rsidR="00CB236C" w:rsidRPr="00CB236C" w:rsidRDefault="00BD75E5" w:rsidP="00056731">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2</w:t>
            </w:r>
          </w:p>
        </w:tc>
        <w:tc>
          <w:tcPr>
            <w:tcW w:w="3342" w:type="dxa"/>
            <w:tcBorders>
              <w:top w:val="nil"/>
              <w:left w:val="nil"/>
              <w:bottom w:val="single" w:sz="4" w:space="0" w:color="auto"/>
              <w:right w:val="single" w:sz="4" w:space="0" w:color="auto"/>
            </w:tcBorders>
            <w:vAlign w:val="center"/>
            <w:hideMark/>
          </w:tcPr>
          <w:p w14:paraId="7F913378" w14:textId="5B67E1B8" w:rsidR="00CB236C" w:rsidRPr="00CB236C" w:rsidRDefault="00BD75E5" w:rsidP="001721BB">
            <w:pPr>
              <w:spacing w:after="0" w:line="240" w:lineRule="auto"/>
              <w:rPr>
                <w:rFonts w:ascii="Arial" w:eastAsia="Times New Roman" w:hAnsi="Arial" w:cs="Arial"/>
                <w:color w:val="000000"/>
                <w:lang w:val="en-US"/>
              </w:rPr>
            </w:pPr>
            <w:r w:rsidRPr="00BD75E5">
              <w:rPr>
                <w:rFonts w:ascii="Arial" w:eastAsia="Times New Roman" w:hAnsi="Arial" w:cs="Arial"/>
                <w:color w:val="000000"/>
              </w:rPr>
              <w:t xml:space="preserve">Registro de datos </w:t>
            </w:r>
            <w:r w:rsidR="006709EA">
              <w:rPr>
                <w:rFonts w:ascii="Arial" w:eastAsia="Times New Roman" w:hAnsi="Arial" w:cs="Arial"/>
                <w:color w:val="000000"/>
              </w:rPr>
              <w:t>en tiempo real</w:t>
            </w:r>
          </w:p>
        </w:tc>
        <w:tc>
          <w:tcPr>
            <w:tcW w:w="1259" w:type="dxa"/>
            <w:tcBorders>
              <w:top w:val="nil"/>
              <w:left w:val="nil"/>
              <w:bottom w:val="single" w:sz="4" w:space="0" w:color="auto"/>
              <w:right w:val="single" w:sz="4" w:space="0" w:color="auto"/>
            </w:tcBorders>
            <w:noWrap/>
            <w:vAlign w:val="center"/>
            <w:hideMark/>
          </w:tcPr>
          <w:p w14:paraId="00709130" w14:textId="08EE599E" w:rsidR="00CB236C" w:rsidRPr="00CB236C" w:rsidRDefault="00056731" w:rsidP="00056731">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3</w:t>
            </w:r>
            <w:r w:rsidR="000723B1">
              <w:rPr>
                <w:rFonts w:ascii="Arial" w:eastAsia="Times New Roman" w:hAnsi="Arial" w:cs="Arial"/>
                <w:color w:val="000000"/>
                <w:lang w:val="en-US"/>
              </w:rPr>
              <w:t xml:space="preserve"> (R3)</w:t>
            </w:r>
          </w:p>
        </w:tc>
        <w:tc>
          <w:tcPr>
            <w:tcW w:w="3277" w:type="dxa"/>
            <w:tcBorders>
              <w:top w:val="nil"/>
              <w:left w:val="nil"/>
              <w:bottom w:val="single" w:sz="4" w:space="0" w:color="auto"/>
              <w:right w:val="single" w:sz="4" w:space="0" w:color="auto"/>
            </w:tcBorders>
            <w:vAlign w:val="center"/>
            <w:hideMark/>
          </w:tcPr>
          <w:p w14:paraId="797E8506" w14:textId="6349895F" w:rsidR="00CB236C" w:rsidRPr="00CB236C" w:rsidRDefault="00966832" w:rsidP="001721BB">
            <w:pPr>
              <w:spacing w:after="0" w:line="240" w:lineRule="auto"/>
              <w:rPr>
                <w:rFonts w:ascii="Arial" w:eastAsia="Times New Roman" w:hAnsi="Arial" w:cs="Arial"/>
                <w:color w:val="000000"/>
                <w:lang w:val="en-US"/>
              </w:rPr>
            </w:pPr>
            <w:proofErr w:type="spellStart"/>
            <w:r>
              <w:rPr>
                <w:rFonts w:ascii="Arial" w:eastAsia="Times New Roman" w:hAnsi="Arial" w:cs="Arial"/>
                <w:color w:val="000000"/>
                <w:lang w:val="en-US"/>
              </w:rPr>
              <w:t>Registro</w:t>
            </w:r>
            <w:proofErr w:type="spellEnd"/>
            <w:r>
              <w:rPr>
                <w:rFonts w:ascii="Arial" w:eastAsia="Times New Roman" w:hAnsi="Arial" w:cs="Arial"/>
                <w:color w:val="000000"/>
                <w:lang w:val="en-US"/>
              </w:rPr>
              <w:t xml:space="preserve"> no </w:t>
            </w:r>
            <w:proofErr w:type="spellStart"/>
            <w:r>
              <w:rPr>
                <w:rFonts w:ascii="Arial" w:eastAsia="Times New Roman" w:hAnsi="Arial" w:cs="Arial"/>
                <w:color w:val="000000"/>
                <w:lang w:val="en-US"/>
              </w:rPr>
              <w:t>permanente</w:t>
            </w:r>
            <w:proofErr w:type="spellEnd"/>
            <w:r>
              <w:rPr>
                <w:rFonts w:ascii="Arial" w:eastAsia="Times New Roman" w:hAnsi="Arial" w:cs="Arial"/>
                <w:color w:val="000000"/>
                <w:lang w:val="en-US"/>
              </w:rPr>
              <w:t xml:space="preserve"> </w:t>
            </w:r>
            <w:r w:rsidR="00006D0B">
              <w:rPr>
                <w:rFonts w:ascii="Arial" w:eastAsia="Times New Roman" w:hAnsi="Arial" w:cs="Arial"/>
                <w:color w:val="000000"/>
                <w:lang w:val="en-US"/>
              </w:rPr>
              <w:t xml:space="preserve">de </w:t>
            </w:r>
            <w:proofErr w:type="spellStart"/>
            <w:r w:rsidR="00006D0B">
              <w:rPr>
                <w:rFonts w:ascii="Arial" w:eastAsia="Times New Roman" w:hAnsi="Arial" w:cs="Arial"/>
                <w:color w:val="000000"/>
                <w:lang w:val="en-US"/>
              </w:rPr>
              <w:t>datos</w:t>
            </w:r>
            <w:proofErr w:type="spellEnd"/>
          </w:p>
        </w:tc>
      </w:tr>
      <w:tr w:rsidR="00CB236C" w:rsidRPr="00CB236C" w14:paraId="711FDC5A" w14:textId="77777777" w:rsidTr="00B36985">
        <w:trPr>
          <w:trHeight w:val="513"/>
        </w:trPr>
        <w:tc>
          <w:tcPr>
            <w:tcW w:w="1048" w:type="dxa"/>
            <w:tcBorders>
              <w:top w:val="single" w:sz="4" w:space="0" w:color="auto"/>
              <w:left w:val="single" w:sz="4" w:space="0" w:color="auto"/>
              <w:bottom w:val="single" w:sz="4" w:space="0" w:color="auto"/>
              <w:right w:val="single" w:sz="4" w:space="0" w:color="auto"/>
            </w:tcBorders>
            <w:vAlign w:val="center"/>
            <w:hideMark/>
          </w:tcPr>
          <w:p w14:paraId="0435C5F3" w14:textId="3C6EF276" w:rsidR="00CB236C" w:rsidRPr="00CB236C" w:rsidRDefault="00BD75E5" w:rsidP="00056731">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3</w:t>
            </w:r>
          </w:p>
        </w:tc>
        <w:tc>
          <w:tcPr>
            <w:tcW w:w="3342" w:type="dxa"/>
            <w:tcBorders>
              <w:top w:val="single" w:sz="4" w:space="0" w:color="auto"/>
              <w:left w:val="nil"/>
              <w:bottom w:val="single" w:sz="4" w:space="0" w:color="auto"/>
              <w:right w:val="single" w:sz="4" w:space="0" w:color="auto"/>
            </w:tcBorders>
            <w:vAlign w:val="center"/>
            <w:hideMark/>
          </w:tcPr>
          <w:p w14:paraId="1DF7AE61" w14:textId="31962B3A" w:rsidR="00CB236C" w:rsidRPr="00CB236C" w:rsidRDefault="00BD75E5" w:rsidP="001721BB">
            <w:pPr>
              <w:spacing w:after="0" w:line="240" w:lineRule="auto"/>
              <w:rPr>
                <w:rFonts w:ascii="Arial" w:eastAsia="Times New Roman" w:hAnsi="Arial" w:cs="Arial"/>
                <w:color w:val="000000"/>
                <w:lang w:val="en-US"/>
              </w:rPr>
            </w:pPr>
            <w:r w:rsidRPr="00BD75E5">
              <w:rPr>
                <w:rFonts w:ascii="Arial" w:eastAsia="Times New Roman" w:hAnsi="Arial" w:cs="Arial"/>
                <w:color w:val="000000"/>
              </w:rPr>
              <w:t>Autenticación de usuario y contraseña</w:t>
            </w:r>
          </w:p>
        </w:tc>
        <w:tc>
          <w:tcPr>
            <w:tcW w:w="1259" w:type="dxa"/>
            <w:tcBorders>
              <w:top w:val="single" w:sz="4" w:space="0" w:color="auto"/>
              <w:left w:val="nil"/>
              <w:bottom w:val="single" w:sz="4" w:space="0" w:color="auto"/>
              <w:right w:val="single" w:sz="4" w:space="0" w:color="auto"/>
            </w:tcBorders>
            <w:noWrap/>
            <w:vAlign w:val="center"/>
            <w:hideMark/>
          </w:tcPr>
          <w:p w14:paraId="41E9946F" w14:textId="1AA1A5D9" w:rsidR="00CB236C" w:rsidRPr="00CB236C" w:rsidRDefault="00056731" w:rsidP="00056731">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4</w:t>
            </w:r>
            <w:r w:rsidR="000723B1">
              <w:rPr>
                <w:rFonts w:ascii="Arial" w:eastAsia="Times New Roman" w:hAnsi="Arial" w:cs="Arial"/>
                <w:color w:val="000000"/>
                <w:lang w:val="en-US"/>
              </w:rPr>
              <w:t xml:space="preserve"> (R4)</w:t>
            </w:r>
          </w:p>
        </w:tc>
        <w:tc>
          <w:tcPr>
            <w:tcW w:w="3277" w:type="dxa"/>
            <w:tcBorders>
              <w:top w:val="single" w:sz="4" w:space="0" w:color="auto"/>
              <w:left w:val="nil"/>
              <w:bottom w:val="single" w:sz="4" w:space="0" w:color="auto"/>
              <w:right w:val="single" w:sz="4" w:space="0" w:color="auto"/>
            </w:tcBorders>
            <w:vAlign w:val="center"/>
            <w:hideMark/>
          </w:tcPr>
          <w:p w14:paraId="38F02DF5" w14:textId="68BDC9E8" w:rsidR="00CB236C" w:rsidRPr="00CB236C" w:rsidRDefault="00006D0B" w:rsidP="001721BB">
            <w:pPr>
              <w:spacing w:after="0" w:line="240" w:lineRule="auto"/>
              <w:rPr>
                <w:rFonts w:ascii="Arial" w:eastAsia="Times New Roman" w:hAnsi="Arial" w:cs="Arial"/>
                <w:color w:val="000000"/>
                <w:lang w:val="en-US"/>
              </w:rPr>
            </w:pPr>
            <w:r w:rsidRPr="00006D0B">
              <w:rPr>
                <w:rFonts w:ascii="Arial" w:eastAsia="Times New Roman" w:hAnsi="Arial" w:cs="Arial"/>
                <w:color w:val="000000"/>
              </w:rPr>
              <w:t>Acceso no autorizado al sistema</w:t>
            </w:r>
          </w:p>
        </w:tc>
      </w:tr>
      <w:tr w:rsidR="00B36985" w:rsidRPr="00CB236C" w14:paraId="7DEA0B12" w14:textId="77777777" w:rsidTr="00B36985">
        <w:trPr>
          <w:trHeight w:val="513"/>
        </w:trPr>
        <w:tc>
          <w:tcPr>
            <w:tcW w:w="1048" w:type="dxa"/>
            <w:tcBorders>
              <w:top w:val="single" w:sz="4" w:space="0" w:color="auto"/>
              <w:left w:val="single" w:sz="4" w:space="0" w:color="auto"/>
              <w:bottom w:val="single" w:sz="4" w:space="0" w:color="auto"/>
              <w:right w:val="single" w:sz="4" w:space="0" w:color="auto"/>
            </w:tcBorders>
            <w:vAlign w:val="center"/>
          </w:tcPr>
          <w:p w14:paraId="4CCCA3BD" w14:textId="0758685F" w:rsidR="00B36985" w:rsidRPr="00CB236C" w:rsidRDefault="00BD75E5" w:rsidP="00056731">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4</w:t>
            </w:r>
          </w:p>
        </w:tc>
        <w:tc>
          <w:tcPr>
            <w:tcW w:w="3342" w:type="dxa"/>
            <w:tcBorders>
              <w:top w:val="single" w:sz="4" w:space="0" w:color="auto"/>
              <w:left w:val="nil"/>
              <w:bottom w:val="single" w:sz="4" w:space="0" w:color="auto"/>
              <w:right w:val="single" w:sz="4" w:space="0" w:color="auto"/>
            </w:tcBorders>
            <w:vAlign w:val="center"/>
          </w:tcPr>
          <w:p w14:paraId="61B262C0" w14:textId="0F30979B" w:rsidR="00B36985" w:rsidRPr="00CB236C" w:rsidRDefault="00BD75E5" w:rsidP="001721BB">
            <w:pPr>
              <w:spacing w:after="0" w:line="240" w:lineRule="auto"/>
              <w:rPr>
                <w:rFonts w:ascii="Arial" w:eastAsia="Times New Roman" w:hAnsi="Arial" w:cs="Arial"/>
                <w:color w:val="000000"/>
                <w:lang w:val="en-US"/>
              </w:rPr>
            </w:pPr>
            <w:r w:rsidRPr="00BD75E5">
              <w:rPr>
                <w:rFonts w:ascii="Arial" w:eastAsia="Times New Roman" w:hAnsi="Arial" w:cs="Arial"/>
                <w:color w:val="000000"/>
              </w:rPr>
              <w:t>Back up de datos y actualización de registros del sistema</w:t>
            </w:r>
          </w:p>
        </w:tc>
        <w:tc>
          <w:tcPr>
            <w:tcW w:w="1259" w:type="dxa"/>
            <w:tcBorders>
              <w:top w:val="single" w:sz="4" w:space="0" w:color="auto"/>
              <w:left w:val="nil"/>
              <w:bottom w:val="single" w:sz="4" w:space="0" w:color="auto"/>
              <w:right w:val="single" w:sz="4" w:space="0" w:color="auto"/>
            </w:tcBorders>
            <w:noWrap/>
            <w:vAlign w:val="center"/>
          </w:tcPr>
          <w:p w14:paraId="13833878" w14:textId="34A01BB6" w:rsidR="00B36985" w:rsidRPr="00CB236C" w:rsidRDefault="00056731" w:rsidP="00056731">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5</w:t>
            </w:r>
            <w:r w:rsidR="000723B1">
              <w:rPr>
                <w:rFonts w:ascii="Arial" w:eastAsia="Times New Roman" w:hAnsi="Arial" w:cs="Arial"/>
                <w:color w:val="000000"/>
                <w:lang w:val="en-US"/>
              </w:rPr>
              <w:t xml:space="preserve"> (R5)</w:t>
            </w:r>
          </w:p>
        </w:tc>
        <w:tc>
          <w:tcPr>
            <w:tcW w:w="3277" w:type="dxa"/>
            <w:tcBorders>
              <w:top w:val="single" w:sz="4" w:space="0" w:color="auto"/>
              <w:left w:val="nil"/>
              <w:bottom w:val="single" w:sz="4" w:space="0" w:color="auto"/>
              <w:right w:val="single" w:sz="4" w:space="0" w:color="auto"/>
            </w:tcBorders>
            <w:vAlign w:val="center"/>
          </w:tcPr>
          <w:p w14:paraId="2C1A0978" w14:textId="6DDC77C1" w:rsidR="00B36985" w:rsidRPr="00CB236C" w:rsidRDefault="00006D0B" w:rsidP="001721BB">
            <w:pPr>
              <w:spacing w:after="0" w:line="240" w:lineRule="auto"/>
              <w:rPr>
                <w:rFonts w:ascii="Arial" w:eastAsia="Times New Roman" w:hAnsi="Arial" w:cs="Arial"/>
                <w:color w:val="000000"/>
                <w:lang w:val="en-US"/>
              </w:rPr>
            </w:pPr>
            <w:r w:rsidRPr="00006D0B">
              <w:rPr>
                <w:rFonts w:ascii="Arial" w:eastAsia="Times New Roman" w:hAnsi="Arial" w:cs="Arial"/>
                <w:color w:val="000000"/>
              </w:rPr>
              <w:t>Pérdida total o parcial de datos críticos debido a la ausencia, falla o mala configuración del sistema de respaldo, o errores durante la actualización del sistema</w:t>
            </w:r>
          </w:p>
        </w:tc>
      </w:tr>
      <w:tr w:rsidR="00BD75E5" w:rsidRPr="00CB236C" w14:paraId="48FE4A64" w14:textId="77777777" w:rsidTr="00B36985">
        <w:trPr>
          <w:trHeight w:val="513"/>
        </w:trPr>
        <w:tc>
          <w:tcPr>
            <w:tcW w:w="1048" w:type="dxa"/>
            <w:tcBorders>
              <w:top w:val="single" w:sz="4" w:space="0" w:color="auto"/>
              <w:left w:val="single" w:sz="4" w:space="0" w:color="auto"/>
              <w:bottom w:val="single" w:sz="4" w:space="0" w:color="auto"/>
              <w:right w:val="single" w:sz="4" w:space="0" w:color="auto"/>
            </w:tcBorders>
            <w:vAlign w:val="center"/>
          </w:tcPr>
          <w:p w14:paraId="2A7C9BA2" w14:textId="65A8AD45" w:rsidR="00BD75E5" w:rsidRPr="00CB236C" w:rsidRDefault="00BD75E5" w:rsidP="00056731">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5</w:t>
            </w:r>
          </w:p>
        </w:tc>
        <w:tc>
          <w:tcPr>
            <w:tcW w:w="3342" w:type="dxa"/>
            <w:tcBorders>
              <w:top w:val="single" w:sz="4" w:space="0" w:color="auto"/>
              <w:left w:val="nil"/>
              <w:bottom w:val="single" w:sz="4" w:space="0" w:color="auto"/>
              <w:right w:val="single" w:sz="4" w:space="0" w:color="auto"/>
            </w:tcBorders>
            <w:vAlign w:val="center"/>
          </w:tcPr>
          <w:p w14:paraId="096B6102" w14:textId="51CEBE0E" w:rsidR="00BD75E5" w:rsidRPr="00CB236C" w:rsidRDefault="00BD75E5" w:rsidP="001721BB">
            <w:pPr>
              <w:spacing w:after="0" w:line="240" w:lineRule="auto"/>
              <w:rPr>
                <w:rFonts w:ascii="Arial" w:eastAsia="Times New Roman" w:hAnsi="Arial" w:cs="Arial"/>
                <w:color w:val="000000"/>
                <w:lang w:val="en-US"/>
              </w:rPr>
            </w:pPr>
            <w:r w:rsidRPr="00BD75E5">
              <w:rPr>
                <w:rFonts w:ascii="Arial" w:eastAsia="Times New Roman" w:hAnsi="Arial" w:cs="Arial"/>
                <w:color w:val="000000"/>
              </w:rPr>
              <w:t>Eventos (Envío de notificaciones)</w:t>
            </w:r>
          </w:p>
        </w:tc>
        <w:tc>
          <w:tcPr>
            <w:tcW w:w="1259" w:type="dxa"/>
            <w:tcBorders>
              <w:top w:val="single" w:sz="4" w:space="0" w:color="auto"/>
              <w:left w:val="nil"/>
              <w:bottom w:val="single" w:sz="4" w:space="0" w:color="auto"/>
              <w:right w:val="single" w:sz="4" w:space="0" w:color="auto"/>
            </w:tcBorders>
            <w:noWrap/>
            <w:vAlign w:val="center"/>
          </w:tcPr>
          <w:p w14:paraId="77754451" w14:textId="088FC31F" w:rsidR="00BD75E5" w:rsidRPr="00CB236C" w:rsidRDefault="00056731" w:rsidP="00056731">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6</w:t>
            </w:r>
            <w:r w:rsidR="000723B1">
              <w:rPr>
                <w:rFonts w:ascii="Arial" w:eastAsia="Times New Roman" w:hAnsi="Arial" w:cs="Arial"/>
                <w:color w:val="000000"/>
                <w:lang w:val="en-US"/>
              </w:rPr>
              <w:t xml:space="preserve"> (R6)</w:t>
            </w:r>
          </w:p>
        </w:tc>
        <w:tc>
          <w:tcPr>
            <w:tcW w:w="3277" w:type="dxa"/>
            <w:tcBorders>
              <w:top w:val="single" w:sz="4" w:space="0" w:color="auto"/>
              <w:left w:val="nil"/>
              <w:bottom w:val="single" w:sz="4" w:space="0" w:color="auto"/>
              <w:right w:val="single" w:sz="4" w:space="0" w:color="auto"/>
            </w:tcBorders>
            <w:vAlign w:val="center"/>
          </w:tcPr>
          <w:p w14:paraId="68CAD946" w14:textId="1953592D" w:rsidR="00BD75E5" w:rsidRPr="00CB236C" w:rsidRDefault="00006D0B" w:rsidP="001721BB">
            <w:pPr>
              <w:spacing w:after="0" w:line="240" w:lineRule="auto"/>
              <w:rPr>
                <w:rFonts w:ascii="Arial" w:eastAsia="Times New Roman" w:hAnsi="Arial" w:cs="Arial"/>
                <w:color w:val="000000"/>
                <w:lang w:val="en-US"/>
              </w:rPr>
            </w:pPr>
            <w:r w:rsidRPr="00006D0B">
              <w:rPr>
                <w:rFonts w:ascii="Arial" w:eastAsia="Times New Roman" w:hAnsi="Arial" w:cs="Arial"/>
                <w:color w:val="000000"/>
              </w:rPr>
              <w:t>El sistema no genera eventos o alertas ante desviaciones de parámetros críticos (°C, %HR) respecto a los rangos establecidos</w:t>
            </w:r>
          </w:p>
        </w:tc>
      </w:tr>
    </w:tbl>
    <w:p w14:paraId="3DB5C9C1" w14:textId="69CAC90A" w:rsidR="00CB236C" w:rsidRDefault="00CB236C" w:rsidP="00CB236C">
      <w:pPr>
        <w:autoSpaceDE w:val="0"/>
        <w:autoSpaceDN w:val="0"/>
        <w:adjustRightInd w:val="0"/>
        <w:spacing w:after="0" w:line="240" w:lineRule="auto"/>
        <w:jc w:val="both"/>
        <w:rPr>
          <w:rFonts w:ascii="Arial" w:hAnsi="Arial" w:cs="Arial"/>
          <w:b/>
          <w:bCs/>
        </w:rPr>
      </w:pPr>
    </w:p>
    <w:p w14:paraId="5D4A57FA" w14:textId="5BCB510D" w:rsidR="00966832" w:rsidRDefault="00966832" w:rsidP="00966832">
      <w:pPr>
        <w:pStyle w:val="Descripcin"/>
        <w:spacing w:after="0"/>
        <w:rPr>
          <w:rFonts w:ascii="Arial" w:hAnsi="Arial" w:cs="Arial"/>
          <w:b/>
          <w:bCs/>
          <w:i w:val="0"/>
          <w:iCs w:val="0"/>
          <w:color w:val="auto"/>
        </w:rPr>
      </w:pPr>
      <w:r w:rsidRPr="00966832">
        <w:rPr>
          <w:rFonts w:ascii="Arial" w:hAnsi="Arial" w:cs="Arial"/>
          <w:b/>
          <w:bCs/>
          <w:i w:val="0"/>
          <w:iCs w:val="0"/>
          <w:color w:val="auto"/>
        </w:rPr>
        <w:t xml:space="preserve">Tabla </w:t>
      </w:r>
      <w:r w:rsidRPr="00966832">
        <w:rPr>
          <w:rFonts w:ascii="Arial" w:hAnsi="Arial" w:cs="Arial"/>
          <w:b/>
          <w:bCs/>
          <w:i w:val="0"/>
          <w:iCs w:val="0"/>
          <w:color w:val="auto"/>
        </w:rPr>
        <w:fldChar w:fldCharType="begin"/>
      </w:r>
      <w:r w:rsidRPr="00966832">
        <w:rPr>
          <w:rFonts w:ascii="Arial" w:hAnsi="Arial" w:cs="Arial"/>
          <w:b/>
          <w:bCs/>
          <w:i w:val="0"/>
          <w:iCs w:val="0"/>
          <w:color w:val="auto"/>
        </w:rPr>
        <w:instrText xml:space="preserve"> SEQ Tabla \* ARABIC </w:instrText>
      </w:r>
      <w:r w:rsidRPr="00966832">
        <w:rPr>
          <w:rFonts w:ascii="Arial" w:hAnsi="Arial" w:cs="Arial"/>
          <w:b/>
          <w:bCs/>
          <w:i w:val="0"/>
          <w:iCs w:val="0"/>
          <w:color w:val="auto"/>
        </w:rPr>
        <w:fldChar w:fldCharType="separate"/>
      </w:r>
      <w:r w:rsidR="008E4C1D">
        <w:rPr>
          <w:rFonts w:ascii="Arial" w:hAnsi="Arial" w:cs="Arial"/>
          <w:b/>
          <w:bCs/>
          <w:i w:val="0"/>
          <w:iCs w:val="0"/>
          <w:noProof/>
          <w:color w:val="auto"/>
        </w:rPr>
        <w:t>3</w:t>
      </w:r>
      <w:r w:rsidRPr="00966832">
        <w:rPr>
          <w:rFonts w:ascii="Arial" w:hAnsi="Arial" w:cs="Arial"/>
          <w:b/>
          <w:bCs/>
          <w:i w:val="0"/>
          <w:iCs w:val="0"/>
          <w:color w:val="auto"/>
        </w:rPr>
        <w:fldChar w:fldCharType="end"/>
      </w:r>
      <w:r>
        <w:rPr>
          <w:rFonts w:ascii="Arial" w:hAnsi="Arial" w:cs="Arial"/>
          <w:b/>
          <w:bCs/>
          <w:i w:val="0"/>
          <w:iCs w:val="0"/>
          <w:color w:val="auto"/>
        </w:rPr>
        <w:t>. Criterios de evaluación</w:t>
      </w:r>
    </w:p>
    <w:tbl>
      <w:tblPr>
        <w:tblStyle w:val="Tablaconcuadrcula"/>
        <w:tblW w:w="0" w:type="auto"/>
        <w:tblLook w:val="04A0" w:firstRow="1" w:lastRow="0" w:firstColumn="1" w:lastColumn="0" w:noHBand="0" w:noVBand="1"/>
      </w:tblPr>
      <w:tblGrid>
        <w:gridCol w:w="2207"/>
        <w:gridCol w:w="2207"/>
        <w:gridCol w:w="2207"/>
        <w:gridCol w:w="2207"/>
      </w:tblGrid>
      <w:tr w:rsidR="00966832" w14:paraId="17F2B908" w14:textId="77777777" w:rsidTr="00966832">
        <w:tc>
          <w:tcPr>
            <w:tcW w:w="2207" w:type="dxa"/>
            <w:shd w:val="clear" w:color="auto" w:fill="E94E10"/>
          </w:tcPr>
          <w:p w14:paraId="599E1EAD" w14:textId="28B83DA8" w:rsidR="00966832" w:rsidRPr="00966832" w:rsidRDefault="00966832" w:rsidP="00966832">
            <w:pPr>
              <w:shd w:val="clear" w:color="auto" w:fill="E94E10"/>
              <w:spacing w:after="0" w:line="240" w:lineRule="auto"/>
              <w:jc w:val="center"/>
              <w:rPr>
                <w:rFonts w:ascii="Arial" w:eastAsia="Times New Roman" w:hAnsi="Arial" w:cs="Arial"/>
                <w:b/>
                <w:bCs/>
                <w:color w:val="000000"/>
                <w:lang w:val="en-US"/>
              </w:rPr>
            </w:pPr>
            <w:r>
              <w:rPr>
                <w:rFonts w:ascii="Arial" w:eastAsia="Times New Roman" w:hAnsi="Arial" w:cs="Arial"/>
                <w:b/>
                <w:bCs/>
                <w:color w:val="000000"/>
                <w:lang w:val="en-US"/>
              </w:rPr>
              <w:t>Escala</w:t>
            </w:r>
          </w:p>
        </w:tc>
        <w:tc>
          <w:tcPr>
            <w:tcW w:w="2207" w:type="dxa"/>
            <w:shd w:val="clear" w:color="auto" w:fill="E94E10"/>
          </w:tcPr>
          <w:p w14:paraId="220BB1DC" w14:textId="1843A66E" w:rsidR="00966832" w:rsidRPr="00966832" w:rsidRDefault="00966832" w:rsidP="00966832">
            <w:pPr>
              <w:shd w:val="clear" w:color="auto" w:fill="E94E10"/>
              <w:spacing w:after="0" w:line="240" w:lineRule="auto"/>
              <w:jc w:val="center"/>
              <w:rPr>
                <w:rFonts w:ascii="Arial" w:eastAsia="Times New Roman" w:hAnsi="Arial" w:cs="Arial"/>
                <w:b/>
                <w:bCs/>
                <w:color w:val="000000"/>
                <w:lang w:val="en-US"/>
              </w:rPr>
            </w:pPr>
            <w:proofErr w:type="spellStart"/>
            <w:r>
              <w:rPr>
                <w:rFonts w:ascii="Arial" w:eastAsia="Times New Roman" w:hAnsi="Arial" w:cs="Arial"/>
                <w:b/>
                <w:bCs/>
                <w:color w:val="000000"/>
                <w:lang w:val="en-US"/>
              </w:rPr>
              <w:t>Severidad</w:t>
            </w:r>
            <w:proofErr w:type="spellEnd"/>
          </w:p>
        </w:tc>
        <w:tc>
          <w:tcPr>
            <w:tcW w:w="2207" w:type="dxa"/>
            <w:shd w:val="clear" w:color="auto" w:fill="E94E10"/>
          </w:tcPr>
          <w:p w14:paraId="35B304B0" w14:textId="79E60E10" w:rsidR="00966832" w:rsidRPr="00966832" w:rsidRDefault="00966832" w:rsidP="00966832">
            <w:pPr>
              <w:shd w:val="clear" w:color="auto" w:fill="E94E10"/>
              <w:spacing w:after="0" w:line="240" w:lineRule="auto"/>
              <w:jc w:val="center"/>
              <w:rPr>
                <w:rFonts w:ascii="Arial" w:eastAsia="Times New Roman" w:hAnsi="Arial" w:cs="Arial"/>
                <w:b/>
                <w:bCs/>
                <w:color w:val="000000"/>
                <w:lang w:val="en-US"/>
              </w:rPr>
            </w:pPr>
            <w:proofErr w:type="spellStart"/>
            <w:r>
              <w:rPr>
                <w:rFonts w:ascii="Arial" w:eastAsia="Times New Roman" w:hAnsi="Arial" w:cs="Arial"/>
                <w:b/>
                <w:bCs/>
                <w:color w:val="000000"/>
                <w:lang w:val="en-US"/>
              </w:rPr>
              <w:t>Ocurrencia</w:t>
            </w:r>
            <w:proofErr w:type="spellEnd"/>
          </w:p>
        </w:tc>
        <w:tc>
          <w:tcPr>
            <w:tcW w:w="2207" w:type="dxa"/>
            <w:shd w:val="clear" w:color="auto" w:fill="E94E10"/>
          </w:tcPr>
          <w:p w14:paraId="2FC79D85" w14:textId="1E266203" w:rsidR="00966832" w:rsidRPr="00966832" w:rsidRDefault="00966832" w:rsidP="00966832">
            <w:pPr>
              <w:shd w:val="clear" w:color="auto" w:fill="E94E10"/>
              <w:spacing w:after="0" w:line="240" w:lineRule="auto"/>
              <w:jc w:val="center"/>
              <w:rPr>
                <w:rFonts w:ascii="Arial" w:eastAsia="Times New Roman" w:hAnsi="Arial" w:cs="Arial"/>
                <w:b/>
                <w:bCs/>
                <w:color w:val="000000"/>
                <w:lang w:val="en-US"/>
              </w:rPr>
            </w:pPr>
            <w:proofErr w:type="spellStart"/>
            <w:r>
              <w:rPr>
                <w:rFonts w:ascii="Arial" w:eastAsia="Times New Roman" w:hAnsi="Arial" w:cs="Arial"/>
                <w:b/>
                <w:bCs/>
                <w:color w:val="000000"/>
                <w:lang w:val="en-US"/>
              </w:rPr>
              <w:t>Detección</w:t>
            </w:r>
            <w:proofErr w:type="spellEnd"/>
          </w:p>
        </w:tc>
      </w:tr>
      <w:tr w:rsidR="00966832" w14:paraId="1B50CF2A" w14:textId="77777777">
        <w:tc>
          <w:tcPr>
            <w:tcW w:w="2207" w:type="dxa"/>
          </w:tcPr>
          <w:p w14:paraId="55B126D8" w14:textId="34421693" w:rsidR="00966832" w:rsidRPr="00966832" w:rsidRDefault="00966832" w:rsidP="00966832">
            <w:pPr>
              <w:spacing w:after="0" w:line="240" w:lineRule="auto"/>
              <w:jc w:val="center"/>
              <w:rPr>
                <w:rFonts w:ascii="Arial" w:eastAsia="Times New Roman" w:hAnsi="Arial" w:cs="Arial"/>
                <w:color w:val="000000"/>
              </w:rPr>
            </w:pPr>
            <w:r w:rsidRPr="00966832">
              <w:rPr>
                <w:rFonts w:ascii="Arial" w:eastAsia="Times New Roman" w:hAnsi="Arial" w:cs="Arial"/>
                <w:color w:val="000000"/>
              </w:rPr>
              <w:t>1-3</w:t>
            </w:r>
          </w:p>
        </w:tc>
        <w:tc>
          <w:tcPr>
            <w:tcW w:w="2207" w:type="dxa"/>
          </w:tcPr>
          <w:p w14:paraId="082C1C7E" w14:textId="3F6A95D0" w:rsidR="00966832" w:rsidRPr="00966832" w:rsidRDefault="00966832" w:rsidP="00966832">
            <w:pPr>
              <w:spacing w:after="0" w:line="240" w:lineRule="auto"/>
              <w:jc w:val="center"/>
              <w:rPr>
                <w:rFonts w:ascii="Arial" w:eastAsia="Times New Roman" w:hAnsi="Arial" w:cs="Arial"/>
                <w:color w:val="000000"/>
              </w:rPr>
            </w:pPr>
            <w:r>
              <w:rPr>
                <w:rFonts w:ascii="Arial" w:eastAsia="Times New Roman" w:hAnsi="Arial" w:cs="Arial"/>
                <w:color w:val="000000"/>
              </w:rPr>
              <w:t>Menor impacto en calidad</w:t>
            </w:r>
          </w:p>
        </w:tc>
        <w:tc>
          <w:tcPr>
            <w:tcW w:w="2207" w:type="dxa"/>
          </w:tcPr>
          <w:p w14:paraId="1F4DB018" w14:textId="40596604" w:rsidR="00966832" w:rsidRPr="00966832" w:rsidRDefault="00966832" w:rsidP="00966832">
            <w:pPr>
              <w:spacing w:after="0" w:line="240" w:lineRule="auto"/>
              <w:jc w:val="center"/>
              <w:rPr>
                <w:rFonts w:ascii="Arial" w:eastAsia="Times New Roman" w:hAnsi="Arial" w:cs="Arial"/>
                <w:color w:val="000000"/>
              </w:rPr>
            </w:pPr>
            <w:r>
              <w:rPr>
                <w:rFonts w:ascii="Arial" w:eastAsia="Times New Roman" w:hAnsi="Arial" w:cs="Arial"/>
                <w:color w:val="000000"/>
              </w:rPr>
              <w:t>Rara vez ocurre</w:t>
            </w:r>
          </w:p>
        </w:tc>
        <w:tc>
          <w:tcPr>
            <w:tcW w:w="2207" w:type="dxa"/>
          </w:tcPr>
          <w:p w14:paraId="0269438B" w14:textId="77688549" w:rsidR="00966832" w:rsidRPr="00966832" w:rsidRDefault="00966832" w:rsidP="00966832">
            <w:pPr>
              <w:spacing w:after="0" w:line="240" w:lineRule="auto"/>
              <w:jc w:val="center"/>
              <w:rPr>
                <w:rFonts w:ascii="Arial" w:eastAsia="Times New Roman" w:hAnsi="Arial" w:cs="Arial"/>
                <w:color w:val="000000"/>
              </w:rPr>
            </w:pPr>
            <w:r>
              <w:rPr>
                <w:rFonts w:ascii="Arial" w:eastAsia="Times New Roman" w:hAnsi="Arial" w:cs="Arial"/>
                <w:color w:val="000000"/>
              </w:rPr>
              <w:t>Muy alta capacidad de detección</w:t>
            </w:r>
          </w:p>
        </w:tc>
      </w:tr>
      <w:tr w:rsidR="00966832" w14:paraId="19724684" w14:textId="77777777">
        <w:tc>
          <w:tcPr>
            <w:tcW w:w="2207" w:type="dxa"/>
          </w:tcPr>
          <w:p w14:paraId="0628436C" w14:textId="56CA5715" w:rsidR="00966832" w:rsidRPr="00966832" w:rsidRDefault="00966832" w:rsidP="00966832">
            <w:pPr>
              <w:spacing w:after="0" w:line="240" w:lineRule="auto"/>
              <w:jc w:val="center"/>
              <w:rPr>
                <w:rFonts w:ascii="Arial" w:eastAsia="Times New Roman" w:hAnsi="Arial" w:cs="Arial"/>
                <w:color w:val="000000"/>
              </w:rPr>
            </w:pPr>
            <w:r w:rsidRPr="00966832">
              <w:rPr>
                <w:rFonts w:ascii="Arial" w:eastAsia="Times New Roman" w:hAnsi="Arial" w:cs="Arial"/>
                <w:color w:val="000000"/>
              </w:rPr>
              <w:t>4-6</w:t>
            </w:r>
          </w:p>
        </w:tc>
        <w:tc>
          <w:tcPr>
            <w:tcW w:w="2207" w:type="dxa"/>
          </w:tcPr>
          <w:p w14:paraId="51AF4373" w14:textId="45A9D240" w:rsidR="00966832" w:rsidRPr="00966832" w:rsidRDefault="00966832" w:rsidP="00966832">
            <w:pPr>
              <w:spacing w:after="0" w:line="240" w:lineRule="auto"/>
              <w:jc w:val="center"/>
              <w:rPr>
                <w:rFonts w:ascii="Arial" w:eastAsia="Times New Roman" w:hAnsi="Arial" w:cs="Arial"/>
                <w:color w:val="000000"/>
              </w:rPr>
            </w:pPr>
            <w:r>
              <w:rPr>
                <w:rFonts w:ascii="Arial" w:eastAsia="Times New Roman" w:hAnsi="Arial" w:cs="Arial"/>
                <w:color w:val="000000"/>
              </w:rPr>
              <w:t>Impacto moderado (reproceso)</w:t>
            </w:r>
          </w:p>
        </w:tc>
        <w:tc>
          <w:tcPr>
            <w:tcW w:w="2207" w:type="dxa"/>
          </w:tcPr>
          <w:p w14:paraId="4BBB7BFA" w14:textId="42F18428" w:rsidR="00966832" w:rsidRPr="00966832" w:rsidRDefault="00966832" w:rsidP="00966832">
            <w:pPr>
              <w:spacing w:after="0" w:line="240" w:lineRule="auto"/>
              <w:jc w:val="center"/>
              <w:rPr>
                <w:rFonts w:ascii="Arial" w:eastAsia="Times New Roman" w:hAnsi="Arial" w:cs="Arial"/>
                <w:color w:val="000000"/>
              </w:rPr>
            </w:pPr>
            <w:r>
              <w:rPr>
                <w:rFonts w:ascii="Arial" w:eastAsia="Times New Roman" w:hAnsi="Arial" w:cs="Arial"/>
                <w:color w:val="000000"/>
              </w:rPr>
              <w:t>Posible, pero no frecuente</w:t>
            </w:r>
          </w:p>
        </w:tc>
        <w:tc>
          <w:tcPr>
            <w:tcW w:w="2207" w:type="dxa"/>
          </w:tcPr>
          <w:p w14:paraId="7290008E" w14:textId="6CB155EE" w:rsidR="00966832" w:rsidRPr="00966832" w:rsidRDefault="00966832" w:rsidP="00966832">
            <w:pPr>
              <w:spacing w:after="0" w:line="240" w:lineRule="auto"/>
              <w:jc w:val="center"/>
              <w:rPr>
                <w:rFonts w:ascii="Arial" w:eastAsia="Times New Roman" w:hAnsi="Arial" w:cs="Arial"/>
                <w:color w:val="000000"/>
              </w:rPr>
            </w:pPr>
            <w:r>
              <w:rPr>
                <w:rFonts w:ascii="Arial" w:eastAsia="Times New Roman" w:hAnsi="Arial" w:cs="Arial"/>
                <w:color w:val="000000"/>
              </w:rPr>
              <w:t>Moderada capacidad de detección</w:t>
            </w:r>
          </w:p>
        </w:tc>
      </w:tr>
      <w:tr w:rsidR="00966832" w14:paraId="2CA40058" w14:textId="77777777">
        <w:tc>
          <w:tcPr>
            <w:tcW w:w="2207" w:type="dxa"/>
          </w:tcPr>
          <w:p w14:paraId="50080467" w14:textId="1B5FC6B4" w:rsidR="00966832" w:rsidRPr="00966832" w:rsidRDefault="00966832" w:rsidP="00966832">
            <w:pPr>
              <w:spacing w:after="0" w:line="240" w:lineRule="auto"/>
              <w:jc w:val="center"/>
              <w:rPr>
                <w:rFonts w:ascii="Arial" w:eastAsia="Times New Roman" w:hAnsi="Arial" w:cs="Arial"/>
                <w:color w:val="000000"/>
              </w:rPr>
            </w:pPr>
            <w:r w:rsidRPr="00966832">
              <w:rPr>
                <w:rFonts w:ascii="Arial" w:eastAsia="Times New Roman" w:hAnsi="Arial" w:cs="Arial"/>
                <w:color w:val="000000"/>
              </w:rPr>
              <w:t>7-8</w:t>
            </w:r>
          </w:p>
        </w:tc>
        <w:tc>
          <w:tcPr>
            <w:tcW w:w="2207" w:type="dxa"/>
          </w:tcPr>
          <w:p w14:paraId="5E9DC413" w14:textId="79698D1B" w:rsidR="00966832" w:rsidRPr="00966832" w:rsidRDefault="00966832" w:rsidP="00966832">
            <w:pPr>
              <w:spacing w:after="0" w:line="240" w:lineRule="auto"/>
              <w:jc w:val="center"/>
              <w:rPr>
                <w:rFonts w:ascii="Arial" w:eastAsia="Times New Roman" w:hAnsi="Arial" w:cs="Arial"/>
                <w:color w:val="000000"/>
              </w:rPr>
            </w:pPr>
            <w:r>
              <w:rPr>
                <w:rFonts w:ascii="Arial" w:eastAsia="Times New Roman" w:hAnsi="Arial" w:cs="Arial"/>
                <w:color w:val="000000"/>
              </w:rPr>
              <w:t xml:space="preserve">Afecta cumplimiento </w:t>
            </w:r>
            <w:proofErr w:type="spellStart"/>
            <w:r>
              <w:rPr>
                <w:rFonts w:ascii="Arial" w:eastAsia="Times New Roman" w:hAnsi="Arial" w:cs="Arial"/>
                <w:color w:val="000000"/>
              </w:rPr>
              <w:t>GxP</w:t>
            </w:r>
            <w:proofErr w:type="spellEnd"/>
          </w:p>
        </w:tc>
        <w:tc>
          <w:tcPr>
            <w:tcW w:w="2207" w:type="dxa"/>
          </w:tcPr>
          <w:p w14:paraId="6577F2E1" w14:textId="4C59B4FC" w:rsidR="00966832" w:rsidRPr="00966832" w:rsidRDefault="00966832" w:rsidP="00966832">
            <w:pPr>
              <w:spacing w:after="0" w:line="240" w:lineRule="auto"/>
              <w:jc w:val="center"/>
              <w:rPr>
                <w:rFonts w:ascii="Arial" w:eastAsia="Times New Roman" w:hAnsi="Arial" w:cs="Arial"/>
                <w:color w:val="000000"/>
              </w:rPr>
            </w:pPr>
            <w:r>
              <w:rPr>
                <w:rFonts w:ascii="Arial" w:eastAsia="Times New Roman" w:hAnsi="Arial" w:cs="Arial"/>
                <w:color w:val="000000"/>
              </w:rPr>
              <w:t>Ocurre ocasionalmente</w:t>
            </w:r>
          </w:p>
        </w:tc>
        <w:tc>
          <w:tcPr>
            <w:tcW w:w="2207" w:type="dxa"/>
          </w:tcPr>
          <w:p w14:paraId="45AD83BF" w14:textId="0FC8F2EE" w:rsidR="00966832" w:rsidRPr="00966832" w:rsidRDefault="00966832" w:rsidP="00966832">
            <w:pPr>
              <w:spacing w:after="0" w:line="240" w:lineRule="auto"/>
              <w:jc w:val="center"/>
              <w:rPr>
                <w:rFonts w:ascii="Arial" w:eastAsia="Times New Roman" w:hAnsi="Arial" w:cs="Arial"/>
                <w:color w:val="000000"/>
              </w:rPr>
            </w:pPr>
            <w:r>
              <w:rPr>
                <w:rFonts w:ascii="Arial" w:eastAsia="Times New Roman" w:hAnsi="Arial" w:cs="Arial"/>
                <w:color w:val="000000"/>
              </w:rPr>
              <w:t>Detección limitada</w:t>
            </w:r>
          </w:p>
        </w:tc>
      </w:tr>
      <w:tr w:rsidR="00966832" w14:paraId="79E62A88" w14:textId="77777777">
        <w:tc>
          <w:tcPr>
            <w:tcW w:w="2207" w:type="dxa"/>
          </w:tcPr>
          <w:p w14:paraId="2AADEE29" w14:textId="5B11D8DE" w:rsidR="00966832" w:rsidRPr="00966832" w:rsidRDefault="00966832" w:rsidP="00966832">
            <w:pPr>
              <w:spacing w:after="0" w:line="240" w:lineRule="auto"/>
              <w:jc w:val="center"/>
              <w:rPr>
                <w:rFonts w:ascii="Arial" w:eastAsia="Times New Roman" w:hAnsi="Arial" w:cs="Arial"/>
                <w:color w:val="000000"/>
              </w:rPr>
            </w:pPr>
            <w:r w:rsidRPr="00966832">
              <w:rPr>
                <w:rFonts w:ascii="Arial" w:eastAsia="Times New Roman" w:hAnsi="Arial" w:cs="Arial"/>
                <w:color w:val="000000"/>
              </w:rPr>
              <w:t>9-10</w:t>
            </w:r>
          </w:p>
        </w:tc>
        <w:tc>
          <w:tcPr>
            <w:tcW w:w="2207" w:type="dxa"/>
          </w:tcPr>
          <w:p w14:paraId="6D966B97" w14:textId="38A59832" w:rsidR="00966832" w:rsidRPr="00966832" w:rsidRDefault="00966832" w:rsidP="00966832">
            <w:pPr>
              <w:spacing w:after="0" w:line="240" w:lineRule="auto"/>
              <w:jc w:val="center"/>
              <w:rPr>
                <w:rFonts w:ascii="Arial" w:eastAsia="Times New Roman" w:hAnsi="Arial" w:cs="Arial"/>
                <w:color w:val="000000"/>
              </w:rPr>
            </w:pPr>
            <w:r>
              <w:rPr>
                <w:rFonts w:ascii="Arial" w:eastAsia="Times New Roman" w:hAnsi="Arial" w:cs="Arial"/>
                <w:color w:val="000000"/>
              </w:rPr>
              <w:t>Riesgo crítico (producto inseguro, pérdida de trazabilidad)</w:t>
            </w:r>
          </w:p>
        </w:tc>
        <w:tc>
          <w:tcPr>
            <w:tcW w:w="2207" w:type="dxa"/>
          </w:tcPr>
          <w:p w14:paraId="3EAA71BF" w14:textId="363FAE4D" w:rsidR="00966832" w:rsidRPr="00966832" w:rsidRDefault="00966832" w:rsidP="00966832">
            <w:pPr>
              <w:spacing w:after="0" w:line="240" w:lineRule="auto"/>
              <w:jc w:val="center"/>
              <w:rPr>
                <w:rFonts w:ascii="Arial" w:eastAsia="Times New Roman" w:hAnsi="Arial" w:cs="Arial"/>
                <w:color w:val="000000"/>
              </w:rPr>
            </w:pPr>
            <w:r>
              <w:rPr>
                <w:rFonts w:ascii="Arial" w:eastAsia="Times New Roman" w:hAnsi="Arial" w:cs="Arial"/>
                <w:color w:val="000000"/>
              </w:rPr>
              <w:t>Frecuente o constante</w:t>
            </w:r>
          </w:p>
        </w:tc>
        <w:tc>
          <w:tcPr>
            <w:tcW w:w="2207" w:type="dxa"/>
          </w:tcPr>
          <w:p w14:paraId="2BDA89D3" w14:textId="07FC09D8" w:rsidR="00966832" w:rsidRPr="00966832" w:rsidRDefault="00966832" w:rsidP="00966832">
            <w:pPr>
              <w:spacing w:after="0" w:line="240" w:lineRule="auto"/>
              <w:jc w:val="center"/>
              <w:rPr>
                <w:rFonts w:ascii="Arial" w:eastAsia="Times New Roman" w:hAnsi="Arial" w:cs="Arial"/>
                <w:color w:val="000000"/>
              </w:rPr>
            </w:pPr>
            <w:r>
              <w:rPr>
                <w:rFonts w:ascii="Arial" w:eastAsia="Times New Roman" w:hAnsi="Arial" w:cs="Arial"/>
                <w:color w:val="000000"/>
              </w:rPr>
              <w:t>Muy baja o nula capacidad de detección</w:t>
            </w:r>
          </w:p>
        </w:tc>
      </w:tr>
    </w:tbl>
    <w:p w14:paraId="0E1B2C71" w14:textId="77777777" w:rsidR="00966832" w:rsidRDefault="00966832" w:rsidP="00B36985">
      <w:pPr>
        <w:pStyle w:val="Descripcin"/>
        <w:spacing w:after="0"/>
        <w:rPr>
          <w:rFonts w:ascii="Arial" w:hAnsi="Arial" w:cs="Arial"/>
          <w:b/>
          <w:bCs/>
          <w:i w:val="0"/>
          <w:iCs w:val="0"/>
          <w:color w:val="auto"/>
        </w:rPr>
      </w:pPr>
    </w:p>
    <w:p w14:paraId="4BA210FC" w14:textId="13D7315A" w:rsidR="00CB236C" w:rsidRPr="00B36985" w:rsidRDefault="00B36985" w:rsidP="00B36985">
      <w:pPr>
        <w:pStyle w:val="Descripcin"/>
        <w:spacing w:after="0"/>
        <w:rPr>
          <w:rFonts w:ascii="Arial" w:hAnsi="Arial" w:cs="Arial"/>
          <w:b/>
          <w:i w:val="0"/>
          <w:iCs w:val="0"/>
          <w:color w:val="auto"/>
          <w:u w:val="single"/>
        </w:rPr>
      </w:pPr>
      <w:r w:rsidRPr="00B36985">
        <w:rPr>
          <w:rFonts w:ascii="Arial" w:hAnsi="Arial" w:cs="Arial"/>
          <w:b/>
          <w:bCs/>
          <w:i w:val="0"/>
          <w:iCs w:val="0"/>
          <w:color w:val="auto"/>
        </w:rPr>
        <w:t xml:space="preserve">Tabla </w:t>
      </w:r>
      <w:r w:rsidRPr="00B36985">
        <w:rPr>
          <w:rFonts w:ascii="Arial" w:hAnsi="Arial" w:cs="Arial"/>
          <w:b/>
          <w:bCs/>
          <w:i w:val="0"/>
          <w:iCs w:val="0"/>
          <w:color w:val="auto"/>
        </w:rPr>
        <w:fldChar w:fldCharType="begin"/>
      </w:r>
      <w:r w:rsidRPr="00B36985">
        <w:rPr>
          <w:rFonts w:ascii="Arial" w:hAnsi="Arial" w:cs="Arial"/>
          <w:b/>
          <w:bCs/>
          <w:i w:val="0"/>
          <w:iCs w:val="0"/>
          <w:color w:val="auto"/>
        </w:rPr>
        <w:instrText xml:space="preserve"> SEQ Tabla \* ARABIC </w:instrText>
      </w:r>
      <w:r w:rsidRPr="00B36985">
        <w:rPr>
          <w:rFonts w:ascii="Arial" w:hAnsi="Arial" w:cs="Arial"/>
          <w:b/>
          <w:bCs/>
          <w:i w:val="0"/>
          <w:iCs w:val="0"/>
          <w:color w:val="auto"/>
        </w:rPr>
        <w:fldChar w:fldCharType="separate"/>
      </w:r>
      <w:r w:rsidR="008E4C1D">
        <w:rPr>
          <w:rFonts w:ascii="Arial" w:hAnsi="Arial" w:cs="Arial"/>
          <w:b/>
          <w:bCs/>
          <w:i w:val="0"/>
          <w:iCs w:val="0"/>
          <w:noProof/>
          <w:color w:val="auto"/>
        </w:rPr>
        <w:t>4</w:t>
      </w:r>
      <w:r w:rsidRPr="00B36985">
        <w:rPr>
          <w:rFonts w:ascii="Arial" w:hAnsi="Arial" w:cs="Arial"/>
          <w:b/>
          <w:bCs/>
          <w:i w:val="0"/>
          <w:iCs w:val="0"/>
          <w:color w:val="auto"/>
        </w:rPr>
        <w:fldChar w:fldCharType="end"/>
      </w:r>
      <w:r w:rsidR="00CB236C" w:rsidRPr="00B36985">
        <w:rPr>
          <w:rFonts w:ascii="Arial" w:hAnsi="Arial" w:cs="Arial"/>
          <w:b/>
          <w:bCs/>
          <w:i w:val="0"/>
          <w:iCs w:val="0"/>
          <w:color w:val="auto"/>
        </w:rPr>
        <w:t>.</w:t>
      </w:r>
      <w:r w:rsidR="00CB236C" w:rsidRPr="00B36985">
        <w:rPr>
          <w:rFonts w:ascii="Arial" w:hAnsi="Arial" w:cs="Arial"/>
          <w:i w:val="0"/>
          <w:iCs w:val="0"/>
          <w:color w:val="auto"/>
        </w:rPr>
        <w:t xml:space="preserve"> </w:t>
      </w:r>
      <w:r w:rsidR="00056731">
        <w:rPr>
          <w:rFonts w:ascii="Arial" w:hAnsi="Arial" w:cs="Arial"/>
          <w:i w:val="0"/>
          <w:iCs w:val="0"/>
          <w:color w:val="auto"/>
        </w:rPr>
        <w:t xml:space="preserve">Análisis </w:t>
      </w:r>
      <w:r w:rsidR="00D9180C">
        <w:rPr>
          <w:rFonts w:ascii="Arial" w:hAnsi="Arial" w:cs="Arial"/>
          <w:i w:val="0"/>
          <w:iCs w:val="0"/>
          <w:color w:val="auto"/>
        </w:rPr>
        <w:t xml:space="preserve">y evaluación </w:t>
      </w:r>
      <w:r w:rsidR="00056731">
        <w:rPr>
          <w:rFonts w:ascii="Arial" w:hAnsi="Arial" w:cs="Arial"/>
          <w:i w:val="0"/>
          <w:iCs w:val="0"/>
          <w:color w:val="auto"/>
        </w:rPr>
        <w:t xml:space="preserve">de riesgos </w:t>
      </w:r>
    </w:p>
    <w:tbl>
      <w:tblPr>
        <w:tblpPr w:leftFromText="180" w:rightFromText="180" w:vertAnchor="text" w:horzAnchor="margin" w:tblpXSpec="center" w:tblpY="89"/>
        <w:tblW w:w="8222" w:type="dxa"/>
        <w:tblLayout w:type="fixed"/>
        <w:tblLook w:val="04A0" w:firstRow="1" w:lastRow="0" w:firstColumn="1" w:lastColumn="0" w:noHBand="0" w:noVBand="1"/>
      </w:tblPr>
      <w:tblGrid>
        <w:gridCol w:w="1418"/>
        <w:gridCol w:w="1985"/>
        <w:gridCol w:w="2268"/>
        <w:gridCol w:w="2551"/>
      </w:tblGrid>
      <w:tr w:rsidR="00FE19F3" w:rsidRPr="00CB236C" w14:paraId="23EDC6D9" w14:textId="77777777" w:rsidTr="00FE19F3">
        <w:trPr>
          <w:trHeight w:val="759"/>
        </w:trPr>
        <w:tc>
          <w:tcPr>
            <w:tcW w:w="1418" w:type="dxa"/>
            <w:tcBorders>
              <w:top w:val="single" w:sz="4" w:space="0" w:color="auto"/>
              <w:left w:val="single" w:sz="4" w:space="0" w:color="auto"/>
              <w:bottom w:val="single" w:sz="4" w:space="0" w:color="auto"/>
              <w:right w:val="single" w:sz="4" w:space="0" w:color="auto"/>
            </w:tcBorders>
            <w:shd w:val="clear" w:color="auto" w:fill="E94E10"/>
            <w:noWrap/>
            <w:vAlign w:val="center"/>
            <w:hideMark/>
          </w:tcPr>
          <w:p w14:paraId="5339CAC3" w14:textId="77777777" w:rsidR="00FE19F3" w:rsidRDefault="00FE19F3" w:rsidP="00334B4F">
            <w:pPr>
              <w:spacing w:after="0" w:line="240" w:lineRule="auto"/>
              <w:jc w:val="center"/>
              <w:rPr>
                <w:rFonts w:ascii="Arial" w:eastAsia="Times New Roman" w:hAnsi="Arial" w:cs="Arial"/>
                <w:b/>
                <w:bCs/>
                <w:color w:val="000000"/>
                <w:lang w:val="en-US"/>
              </w:rPr>
            </w:pPr>
            <w:proofErr w:type="spellStart"/>
            <w:r w:rsidRPr="00334B4F">
              <w:rPr>
                <w:rFonts w:ascii="Arial" w:eastAsia="Times New Roman" w:hAnsi="Arial" w:cs="Arial"/>
                <w:b/>
                <w:bCs/>
                <w:color w:val="000000"/>
                <w:lang w:val="en-US"/>
              </w:rPr>
              <w:t>Número</w:t>
            </w:r>
            <w:proofErr w:type="spellEnd"/>
          </w:p>
          <w:p w14:paraId="6D5B3209" w14:textId="7E427945" w:rsidR="00FE19F3" w:rsidRPr="00334B4F" w:rsidRDefault="00FE19F3" w:rsidP="00334B4F">
            <w:pPr>
              <w:spacing w:after="0" w:line="240" w:lineRule="auto"/>
              <w:jc w:val="center"/>
              <w:rPr>
                <w:rFonts w:ascii="Arial" w:eastAsia="Times New Roman" w:hAnsi="Arial" w:cs="Arial"/>
                <w:b/>
                <w:bCs/>
                <w:color w:val="000000"/>
                <w:lang w:val="en-US"/>
              </w:rPr>
            </w:pPr>
            <w:r>
              <w:rPr>
                <w:rFonts w:ascii="Arial" w:eastAsia="Times New Roman" w:hAnsi="Arial" w:cs="Arial"/>
                <w:b/>
                <w:bCs/>
                <w:color w:val="000000"/>
                <w:lang w:val="en-US"/>
              </w:rPr>
              <w:t xml:space="preserve">del </w:t>
            </w:r>
            <w:proofErr w:type="spellStart"/>
            <w:r>
              <w:rPr>
                <w:rFonts w:ascii="Arial" w:eastAsia="Times New Roman" w:hAnsi="Arial" w:cs="Arial"/>
                <w:b/>
                <w:bCs/>
                <w:color w:val="000000"/>
                <w:lang w:val="en-US"/>
              </w:rPr>
              <w:t>riesgo</w:t>
            </w:r>
            <w:proofErr w:type="spellEnd"/>
          </w:p>
        </w:tc>
        <w:tc>
          <w:tcPr>
            <w:tcW w:w="1985" w:type="dxa"/>
            <w:tcBorders>
              <w:top w:val="single" w:sz="4" w:space="0" w:color="auto"/>
              <w:left w:val="single" w:sz="4" w:space="0" w:color="auto"/>
              <w:right w:val="single" w:sz="4" w:space="0" w:color="auto"/>
            </w:tcBorders>
            <w:shd w:val="clear" w:color="auto" w:fill="E94E10"/>
            <w:noWrap/>
            <w:vAlign w:val="center"/>
            <w:hideMark/>
          </w:tcPr>
          <w:p w14:paraId="7457E22E" w14:textId="3DB4A94F" w:rsidR="00FE19F3" w:rsidRPr="00334B4F" w:rsidRDefault="00FE19F3" w:rsidP="00334B4F">
            <w:pPr>
              <w:spacing w:after="0" w:line="240" w:lineRule="auto"/>
              <w:jc w:val="center"/>
              <w:rPr>
                <w:rFonts w:ascii="Arial" w:eastAsia="Times New Roman" w:hAnsi="Arial" w:cs="Arial"/>
                <w:b/>
                <w:bCs/>
                <w:color w:val="000000"/>
                <w:lang w:val="en-US"/>
              </w:rPr>
            </w:pPr>
            <w:proofErr w:type="spellStart"/>
            <w:r>
              <w:rPr>
                <w:rFonts w:ascii="Arial" w:eastAsia="Times New Roman" w:hAnsi="Arial" w:cs="Arial"/>
                <w:b/>
                <w:bCs/>
                <w:color w:val="000000"/>
                <w:lang w:val="en-US"/>
              </w:rPr>
              <w:t>Severidad</w:t>
            </w:r>
            <w:proofErr w:type="spellEnd"/>
          </w:p>
        </w:tc>
        <w:tc>
          <w:tcPr>
            <w:tcW w:w="2268" w:type="dxa"/>
            <w:tcBorders>
              <w:top w:val="single" w:sz="4" w:space="0" w:color="auto"/>
              <w:left w:val="single" w:sz="4" w:space="0" w:color="auto"/>
              <w:right w:val="single" w:sz="4" w:space="0" w:color="auto"/>
            </w:tcBorders>
            <w:shd w:val="clear" w:color="auto" w:fill="E94E10"/>
            <w:vAlign w:val="center"/>
          </w:tcPr>
          <w:p w14:paraId="6A8CFF83" w14:textId="1402A9D2" w:rsidR="00FE19F3" w:rsidRPr="00334B4F" w:rsidRDefault="00FE19F3" w:rsidP="00334B4F">
            <w:pPr>
              <w:spacing w:after="0" w:line="240" w:lineRule="auto"/>
              <w:jc w:val="center"/>
              <w:rPr>
                <w:rFonts w:ascii="Arial" w:eastAsia="Times New Roman" w:hAnsi="Arial" w:cs="Arial"/>
                <w:b/>
                <w:bCs/>
                <w:color w:val="000000"/>
                <w:lang w:val="en-US"/>
              </w:rPr>
            </w:pPr>
            <w:proofErr w:type="spellStart"/>
            <w:r>
              <w:rPr>
                <w:rFonts w:ascii="Arial" w:eastAsia="Times New Roman" w:hAnsi="Arial" w:cs="Arial"/>
                <w:b/>
                <w:bCs/>
                <w:color w:val="000000"/>
                <w:lang w:val="en-US"/>
              </w:rPr>
              <w:t>Probabilidad</w:t>
            </w:r>
            <w:proofErr w:type="spellEnd"/>
            <w:r>
              <w:rPr>
                <w:rFonts w:ascii="Arial" w:eastAsia="Times New Roman" w:hAnsi="Arial" w:cs="Arial"/>
                <w:b/>
                <w:bCs/>
                <w:color w:val="000000"/>
                <w:lang w:val="en-US"/>
              </w:rPr>
              <w:t xml:space="preserve"> de </w:t>
            </w:r>
            <w:proofErr w:type="spellStart"/>
            <w:r>
              <w:rPr>
                <w:rFonts w:ascii="Arial" w:eastAsia="Times New Roman" w:hAnsi="Arial" w:cs="Arial"/>
                <w:b/>
                <w:bCs/>
                <w:color w:val="000000"/>
                <w:lang w:val="en-US"/>
              </w:rPr>
              <w:t>ocurrencia</w:t>
            </w:r>
            <w:proofErr w:type="spellEnd"/>
          </w:p>
        </w:tc>
        <w:tc>
          <w:tcPr>
            <w:tcW w:w="2551" w:type="dxa"/>
            <w:tcBorders>
              <w:top w:val="single" w:sz="4" w:space="0" w:color="auto"/>
              <w:left w:val="single" w:sz="4" w:space="0" w:color="auto"/>
              <w:right w:val="single" w:sz="4" w:space="0" w:color="auto"/>
            </w:tcBorders>
            <w:shd w:val="clear" w:color="auto" w:fill="E94E10"/>
            <w:vAlign w:val="center"/>
          </w:tcPr>
          <w:p w14:paraId="0B04B944" w14:textId="2807C84D" w:rsidR="00FE19F3" w:rsidRPr="00334B4F" w:rsidRDefault="00FE19F3" w:rsidP="00334B4F">
            <w:pPr>
              <w:spacing w:after="0" w:line="240" w:lineRule="auto"/>
              <w:jc w:val="center"/>
              <w:rPr>
                <w:rFonts w:ascii="Arial" w:eastAsia="Times New Roman" w:hAnsi="Arial" w:cs="Arial"/>
                <w:b/>
                <w:bCs/>
                <w:color w:val="000000"/>
                <w:lang w:val="en-US"/>
              </w:rPr>
            </w:pPr>
            <w:proofErr w:type="spellStart"/>
            <w:r>
              <w:rPr>
                <w:rFonts w:ascii="Arial" w:eastAsia="Times New Roman" w:hAnsi="Arial" w:cs="Arial"/>
                <w:b/>
                <w:bCs/>
                <w:color w:val="000000"/>
                <w:lang w:val="en-US"/>
              </w:rPr>
              <w:t>Probabilidad</w:t>
            </w:r>
            <w:proofErr w:type="spellEnd"/>
            <w:r>
              <w:rPr>
                <w:rFonts w:ascii="Arial" w:eastAsia="Times New Roman" w:hAnsi="Arial" w:cs="Arial"/>
                <w:b/>
                <w:bCs/>
                <w:color w:val="000000"/>
                <w:lang w:val="en-US"/>
              </w:rPr>
              <w:t xml:space="preserve"> de </w:t>
            </w:r>
            <w:proofErr w:type="spellStart"/>
            <w:r>
              <w:rPr>
                <w:rFonts w:ascii="Arial" w:eastAsia="Times New Roman" w:hAnsi="Arial" w:cs="Arial"/>
                <w:b/>
                <w:bCs/>
                <w:color w:val="000000"/>
                <w:lang w:val="en-US"/>
              </w:rPr>
              <w:t>detección</w:t>
            </w:r>
            <w:proofErr w:type="spellEnd"/>
          </w:p>
        </w:tc>
      </w:tr>
      <w:tr w:rsidR="00FE19F3" w:rsidRPr="00CB236C" w14:paraId="37104796" w14:textId="77777777" w:rsidTr="00FE19F3">
        <w:trPr>
          <w:trHeight w:val="93"/>
        </w:trPr>
        <w:tc>
          <w:tcPr>
            <w:tcW w:w="1418" w:type="dxa"/>
            <w:tcBorders>
              <w:top w:val="single" w:sz="4" w:space="0" w:color="auto"/>
              <w:left w:val="single" w:sz="4" w:space="0" w:color="auto"/>
              <w:bottom w:val="single" w:sz="4" w:space="0" w:color="auto"/>
              <w:right w:val="single" w:sz="4" w:space="0" w:color="auto"/>
            </w:tcBorders>
            <w:noWrap/>
            <w:vAlign w:val="bottom"/>
            <w:hideMark/>
          </w:tcPr>
          <w:p w14:paraId="7AD7489E" w14:textId="0E3D4266" w:rsidR="00FE19F3" w:rsidRPr="00CB236C" w:rsidRDefault="000723B1" w:rsidP="00FE19F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R</w:t>
            </w:r>
            <w:r w:rsidR="00FE19F3">
              <w:rPr>
                <w:rFonts w:ascii="Arial" w:eastAsia="Times New Roman" w:hAnsi="Arial" w:cs="Arial"/>
                <w:color w:val="000000"/>
                <w:lang w:val="en-US"/>
              </w:rPr>
              <w:t>1</w:t>
            </w:r>
          </w:p>
        </w:tc>
        <w:tc>
          <w:tcPr>
            <w:tcW w:w="1985" w:type="dxa"/>
            <w:tcBorders>
              <w:top w:val="single" w:sz="4" w:space="0" w:color="auto"/>
              <w:left w:val="nil"/>
              <w:bottom w:val="single" w:sz="4" w:space="0" w:color="auto"/>
              <w:right w:val="single" w:sz="4" w:space="0" w:color="auto"/>
            </w:tcBorders>
            <w:noWrap/>
            <w:vAlign w:val="bottom"/>
            <w:hideMark/>
          </w:tcPr>
          <w:p w14:paraId="0262FD25" w14:textId="15990511" w:rsidR="00FE19F3" w:rsidRPr="00CB236C" w:rsidRDefault="00F43143" w:rsidP="00EB2D5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10</w:t>
            </w:r>
          </w:p>
        </w:tc>
        <w:tc>
          <w:tcPr>
            <w:tcW w:w="2268" w:type="dxa"/>
            <w:tcBorders>
              <w:top w:val="single" w:sz="4" w:space="0" w:color="auto"/>
              <w:left w:val="nil"/>
              <w:bottom w:val="single" w:sz="4" w:space="0" w:color="auto"/>
              <w:right w:val="single" w:sz="4" w:space="0" w:color="auto"/>
            </w:tcBorders>
            <w:noWrap/>
            <w:vAlign w:val="bottom"/>
            <w:hideMark/>
          </w:tcPr>
          <w:p w14:paraId="2A962572" w14:textId="5BCB893E" w:rsidR="00FE19F3" w:rsidRPr="00CB236C" w:rsidRDefault="00F43143" w:rsidP="00EB2D5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1</w:t>
            </w:r>
          </w:p>
        </w:tc>
        <w:tc>
          <w:tcPr>
            <w:tcW w:w="2551" w:type="dxa"/>
            <w:tcBorders>
              <w:top w:val="single" w:sz="4" w:space="0" w:color="auto"/>
              <w:left w:val="nil"/>
              <w:bottom w:val="single" w:sz="4" w:space="0" w:color="auto"/>
              <w:right w:val="single" w:sz="4" w:space="0" w:color="auto"/>
            </w:tcBorders>
            <w:noWrap/>
            <w:vAlign w:val="bottom"/>
            <w:hideMark/>
          </w:tcPr>
          <w:p w14:paraId="5D275850" w14:textId="2A5D05C3" w:rsidR="00FE19F3" w:rsidRPr="00CB236C" w:rsidRDefault="00F43143" w:rsidP="00EB2D5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9</w:t>
            </w:r>
          </w:p>
        </w:tc>
      </w:tr>
      <w:tr w:rsidR="00FE19F3" w:rsidRPr="00CB236C" w14:paraId="69141D58" w14:textId="77777777" w:rsidTr="00FE19F3">
        <w:trPr>
          <w:trHeight w:val="132"/>
        </w:trPr>
        <w:tc>
          <w:tcPr>
            <w:tcW w:w="1418" w:type="dxa"/>
            <w:tcBorders>
              <w:top w:val="nil"/>
              <w:left w:val="single" w:sz="4" w:space="0" w:color="auto"/>
              <w:bottom w:val="single" w:sz="4" w:space="0" w:color="auto"/>
              <w:right w:val="single" w:sz="4" w:space="0" w:color="auto"/>
            </w:tcBorders>
            <w:noWrap/>
            <w:vAlign w:val="bottom"/>
            <w:hideMark/>
          </w:tcPr>
          <w:p w14:paraId="0697155F" w14:textId="5F28F721" w:rsidR="00FE19F3" w:rsidRPr="00CB236C" w:rsidRDefault="000723B1" w:rsidP="00FE19F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R</w:t>
            </w:r>
            <w:r w:rsidR="00FE19F3">
              <w:rPr>
                <w:rFonts w:ascii="Arial" w:eastAsia="Times New Roman" w:hAnsi="Arial" w:cs="Arial"/>
                <w:color w:val="000000"/>
                <w:lang w:val="en-US"/>
              </w:rPr>
              <w:t>2</w:t>
            </w:r>
          </w:p>
        </w:tc>
        <w:tc>
          <w:tcPr>
            <w:tcW w:w="1985" w:type="dxa"/>
            <w:tcBorders>
              <w:top w:val="nil"/>
              <w:left w:val="nil"/>
              <w:bottom w:val="single" w:sz="4" w:space="0" w:color="auto"/>
              <w:right w:val="single" w:sz="4" w:space="0" w:color="auto"/>
            </w:tcBorders>
            <w:noWrap/>
            <w:vAlign w:val="bottom"/>
            <w:hideMark/>
          </w:tcPr>
          <w:p w14:paraId="5373E427" w14:textId="55F02F44" w:rsidR="00FE19F3" w:rsidRPr="00CB236C" w:rsidRDefault="00F43143" w:rsidP="00EB2D5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10</w:t>
            </w:r>
          </w:p>
        </w:tc>
        <w:tc>
          <w:tcPr>
            <w:tcW w:w="2268" w:type="dxa"/>
            <w:tcBorders>
              <w:top w:val="nil"/>
              <w:left w:val="nil"/>
              <w:bottom w:val="single" w:sz="4" w:space="0" w:color="auto"/>
              <w:right w:val="single" w:sz="4" w:space="0" w:color="auto"/>
            </w:tcBorders>
            <w:noWrap/>
            <w:vAlign w:val="bottom"/>
            <w:hideMark/>
          </w:tcPr>
          <w:p w14:paraId="2004954B" w14:textId="3A5B59A5" w:rsidR="00FE19F3" w:rsidRPr="00CB236C" w:rsidRDefault="00F43143" w:rsidP="00EB2D5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1</w:t>
            </w:r>
          </w:p>
        </w:tc>
        <w:tc>
          <w:tcPr>
            <w:tcW w:w="2551" w:type="dxa"/>
            <w:tcBorders>
              <w:top w:val="nil"/>
              <w:left w:val="nil"/>
              <w:bottom w:val="single" w:sz="4" w:space="0" w:color="auto"/>
              <w:right w:val="single" w:sz="4" w:space="0" w:color="auto"/>
            </w:tcBorders>
            <w:noWrap/>
            <w:vAlign w:val="bottom"/>
            <w:hideMark/>
          </w:tcPr>
          <w:p w14:paraId="6AE03203" w14:textId="334AE6C3" w:rsidR="00FE19F3" w:rsidRPr="00CB236C" w:rsidRDefault="00F43143" w:rsidP="00EB2D5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1</w:t>
            </w:r>
          </w:p>
        </w:tc>
      </w:tr>
      <w:tr w:rsidR="00FE19F3" w:rsidRPr="00CB236C" w14:paraId="0A3CCB6B" w14:textId="77777777" w:rsidTr="00F43143">
        <w:trPr>
          <w:trHeight w:val="132"/>
        </w:trPr>
        <w:tc>
          <w:tcPr>
            <w:tcW w:w="1418" w:type="dxa"/>
            <w:tcBorders>
              <w:top w:val="nil"/>
              <w:left w:val="single" w:sz="4" w:space="0" w:color="auto"/>
              <w:bottom w:val="single" w:sz="4" w:space="0" w:color="auto"/>
              <w:right w:val="single" w:sz="4" w:space="0" w:color="auto"/>
            </w:tcBorders>
            <w:noWrap/>
            <w:vAlign w:val="bottom"/>
            <w:hideMark/>
          </w:tcPr>
          <w:p w14:paraId="43B6A4CA" w14:textId="419D900B" w:rsidR="00FE19F3" w:rsidRPr="00CB236C" w:rsidRDefault="000723B1" w:rsidP="00FE19F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R</w:t>
            </w:r>
            <w:r w:rsidR="00FE19F3">
              <w:rPr>
                <w:rFonts w:ascii="Arial" w:eastAsia="Times New Roman" w:hAnsi="Arial" w:cs="Arial"/>
                <w:color w:val="000000"/>
                <w:lang w:val="en-US"/>
              </w:rPr>
              <w:t>3</w:t>
            </w:r>
          </w:p>
        </w:tc>
        <w:tc>
          <w:tcPr>
            <w:tcW w:w="1985" w:type="dxa"/>
            <w:tcBorders>
              <w:top w:val="nil"/>
              <w:left w:val="nil"/>
              <w:bottom w:val="single" w:sz="4" w:space="0" w:color="auto"/>
              <w:right w:val="single" w:sz="4" w:space="0" w:color="auto"/>
            </w:tcBorders>
            <w:noWrap/>
            <w:vAlign w:val="bottom"/>
          </w:tcPr>
          <w:p w14:paraId="4004EA29" w14:textId="16701FAD" w:rsidR="00FE19F3" w:rsidRPr="00CB236C" w:rsidRDefault="00F43143" w:rsidP="00EB2D5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8</w:t>
            </w:r>
          </w:p>
        </w:tc>
        <w:tc>
          <w:tcPr>
            <w:tcW w:w="2268" w:type="dxa"/>
            <w:tcBorders>
              <w:top w:val="nil"/>
              <w:left w:val="nil"/>
              <w:bottom w:val="single" w:sz="4" w:space="0" w:color="auto"/>
              <w:right w:val="single" w:sz="4" w:space="0" w:color="auto"/>
            </w:tcBorders>
            <w:noWrap/>
            <w:vAlign w:val="bottom"/>
          </w:tcPr>
          <w:p w14:paraId="1798024F" w14:textId="3A67F1D7" w:rsidR="00FE19F3" w:rsidRPr="00CB236C" w:rsidRDefault="00F43143" w:rsidP="00EB2D5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6</w:t>
            </w:r>
          </w:p>
        </w:tc>
        <w:tc>
          <w:tcPr>
            <w:tcW w:w="2551" w:type="dxa"/>
            <w:tcBorders>
              <w:top w:val="nil"/>
              <w:left w:val="nil"/>
              <w:bottom w:val="single" w:sz="4" w:space="0" w:color="auto"/>
              <w:right w:val="single" w:sz="4" w:space="0" w:color="auto"/>
            </w:tcBorders>
            <w:noWrap/>
            <w:vAlign w:val="bottom"/>
          </w:tcPr>
          <w:p w14:paraId="3D9D5B41" w14:textId="1C341E03" w:rsidR="00FE19F3" w:rsidRPr="00CB236C" w:rsidRDefault="00F43143" w:rsidP="00EB2D5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1</w:t>
            </w:r>
          </w:p>
        </w:tc>
      </w:tr>
      <w:tr w:rsidR="00F43143" w:rsidRPr="00CB236C" w14:paraId="142EB764" w14:textId="77777777" w:rsidTr="00FE19F3">
        <w:trPr>
          <w:trHeight w:val="132"/>
        </w:trPr>
        <w:tc>
          <w:tcPr>
            <w:tcW w:w="1418" w:type="dxa"/>
            <w:tcBorders>
              <w:top w:val="nil"/>
              <w:left w:val="single" w:sz="4" w:space="0" w:color="auto"/>
              <w:bottom w:val="single" w:sz="4" w:space="0" w:color="auto"/>
              <w:right w:val="single" w:sz="4" w:space="0" w:color="auto"/>
            </w:tcBorders>
            <w:noWrap/>
            <w:vAlign w:val="bottom"/>
            <w:hideMark/>
          </w:tcPr>
          <w:p w14:paraId="59548EC1" w14:textId="54ABD4C8" w:rsidR="00F43143" w:rsidRPr="00CB236C" w:rsidRDefault="000723B1" w:rsidP="00F4314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lastRenderedPageBreak/>
              <w:t>R</w:t>
            </w:r>
            <w:r w:rsidR="00F43143">
              <w:rPr>
                <w:rFonts w:ascii="Arial" w:eastAsia="Times New Roman" w:hAnsi="Arial" w:cs="Arial"/>
                <w:color w:val="000000"/>
                <w:lang w:val="en-US"/>
              </w:rPr>
              <w:t>4</w:t>
            </w:r>
          </w:p>
        </w:tc>
        <w:tc>
          <w:tcPr>
            <w:tcW w:w="1985" w:type="dxa"/>
            <w:tcBorders>
              <w:top w:val="nil"/>
              <w:left w:val="nil"/>
              <w:bottom w:val="single" w:sz="4" w:space="0" w:color="auto"/>
              <w:right w:val="single" w:sz="4" w:space="0" w:color="auto"/>
            </w:tcBorders>
            <w:noWrap/>
            <w:vAlign w:val="bottom"/>
            <w:hideMark/>
          </w:tcPr>
          <w:p w14:paraId="2DDE3C70" w14:textId="4BDC2579" w:rsidR="00F43143" w:rsidRPr="00CB236C" w:rsidRDefault="00F43143" w:rsidP="00F4314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4</w:t>
            </w:r>
          </w:p>
        </w:tc>
        <w:tc>
          <w:tcPr>
            <w:tcW w:w="2268" w:type="dxa"/>
            <w:tcBorders>
              <w:top w:val="nil"/>
              <w:left w:val="nil"/>
              <w:bottom w:val="single" w:sz="4" w:space="0" w:color="auto"/>
              <w:right w:val="single" w:sz="4" w:space="0" w:color="auto"/>
            </w:tcBorders>
            <w:noWrap/>
            <w:vAlign w:val="bottom"/>
            <w:hideMark/>
          </w:tcPr>
          <w:p w14:paraId="41C150DB" w14:textId="403A86E5" w:rsidR="00F43143" w:rsidRPr="00CB236C" w:rsidRDefault="00F43143" w:rsidP="00F4314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3</w:t>
            </w:r>
          </w:p>
        </w:tc>
        <w:tc>
          <w:tcPr>
            <w:tcW w:w="2551" w:type="dxa"/>
            <w:tcBorders>
              <w:top w:val="nil"/>
              <w:left w:val="nil"/>
              <w:bottom w:val="single" w:sz="4" w:space="0" w:color="auto"/>
              <w:right w:val="single" w:sz="4" w:space="0" w:color="auto"/>
            </w:tcBorders>
            <w:noWrap/>
            <w:vAlign w:val="bottom"/>
            <w:hideMark/>
          </w:tcPr>
          <w:p w14:paraId="3047B5EE" w14:textId="17DB806F" w:rsidR="00F43143" w:rsidRPr="00CB236C" w:rsidRDefault="00F43143" w:rsidP="00F4314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7</w:t>
            </w:r>
          </w:p>
        </w:tc>
      </w:tr>
      <w:tr w:rsidR="00FE19F3" w:rsidRPr="00CB236C" w14:paraId="1B14AE17" w14:textId="77777777" w:rsidTr="00FE19F3">
        <w:trPr>
          <w:trHeight w:val="192"/>
        </w:trPr>
        <w:tc>
          <w:tcPr>
            <w:tcW w:w="1418" w:type="dxa"/>
            <w:tcBorders>
              <w:top w:val="nil"/>
              <w:left w:val="single" w:sz="4" w:space="0" w:color="auto"/>
              <w:bottom w:val="single" w:sz="4" w:space="0" w:color="auto"/>
              <w:right w:val="single" w:sz="4" w:space="0" w:color="auto"/>
            </w:tcBorders>
            <w:noWrap/>
            <w:vAlign w:val="bottom"/>
            <w:hideMark/>
          </w:tcPr>
          <w:p w14:paraId="5F3E2854" w14:textId="5F0ECDE0" w:rsidR="00FE19F3" w:rsidRPr="00CB236C" w:rsidRDefault="000723B1" w:rsidP="00FE19F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R</w:t>
            </w:r>
            <w:r w:rsidR="00FE19F3">
              <w:rPr>
                <w:rFonts w:ascii="Arial" w:eastAsia="Times New Roman" w:hAnsi="Arial" w:cs="Arial"/>
                <w:color w:val="000000"/>
                <w:lang w:val="en-US"/>
              </w:rPr>
              <w:t>5</w:t>
            </w:r>
          </w:p>
        </w:tc>
        <w:tc>
          <w:tcPr>
            <w:tcW w:w="1985" w:type="dxa"/>
            <w:tcBorders>
              <w:top w:val="nil"/>
              <w:left w:val="nil"/>
              <w:bottom w:val="single" w:sz="4" w:space="0" w:color="auto"/>
              <w:right w:val="single" w:sz="4" w:space="0" w:color="auto"/>
            </w:tcBorders>
            <w:noWrap/>
            <w:vAlign w:val="bottom"/>
            <w:hideMark/>
          </w:tcPr>
          <w:p w14:paraId="41DC9839" w14:textId="65BCB862" w:rsidR="00FE19F3" w:rsidRPr="00CB236C" w:rsidRDefault="00F43143" w:rsidP="00EB2D5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10</w:t>
            </w:r>
          </w:p>
        </w:tc>
        <w:tc>
          <w:tcPr>
            <w:tcW w:w="2268" w:type="dxa"/>
            <w:tcBorders>
              <w:top w:val="nil"/>
              <w:left w:val="nil"/>
              <w:bottom w:val="single" w:sz="4" w:space="0" w:color="auto"/>
              <w:right w:val="single" w:sz="4" w:space="0" w:color="auto"/>
            </w:tcBorders>
            <w:noWrap/>
            <w:vAlign w:val="bottom"/>
            <w:hideMark/>
          </w:tcPr>
          <w:p w14:paraId="46C8AAEF" w14:textId="0B1F33B2" w:rsidR="00FE19F3" w:rsidRPr="00CB236C" w:rsidRDefault="00F43143" w:rsidP="00EB2D5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1</w:t>
            </w:r>
          </w:p>
        </w:tc>
        <w:tc>
          <w:tcPr>
            <w:tcW w:w="2551" w:type="dxa"/>
            <w:tcBorders>
              <w:top w:val="nil"/>
              <w:left w:val="nil"/>
              <w:bottom w:val="single" w:sz="4" w:space="0" w:color="auto"/>
              <w:right w:val="single" w:sz="4" w:space="0" w:color="auto"/>
            </w:tcBorders>
            <w:noWrap/>
            <w:vAlign w:val="bottom"/>
            <w:hideMark/>
          </w:tcPr>
          <w:p w14:paraId="1B525FB4" w14:textId="369BC1C7" w:rsidR="00FE19F3" w:rsidRPr="00CB236C" w:rsidRDefault="00EB2D53" w:rsidP="00EB2D5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1</w:t>
            </w:r>
          </w:p>
        </w:tc>
      </w:tr>
      <w:tr w:rsidR="00FE19F3" w:rsidRPr="00CB236C" w14:paraId="1BF88188" w14:textId="77777777" w:rsidTr="00FE19F3">
        <w:trPr>
          <w:trHeight w:val="192"/>
        </w:trPr>
        <w:tc>
          <w:tcPr>
            <w:tcW w:w="1418" w:type="dxa"/>
            <w:tcBorders>
              <w:top w:val="nil"/>
              <w:left w:val="single" w:sz="4" w:space="0" w:color="auto"/>
              <w:bottom w:val="single" w:sz="4" w:space="0" w:color="auto"/>
              <w:right w:val="single" w:sz="4" w:space="0" w:color="auto"/>
            </w:tcBorders>
            <w:noWrap/>
            <w:vAlign w:val="bottom"/>
          </w:tcPr>
          <w:p w14:paraId="03676E91" w14:textId="55FD06AE" w:rsidR="00FE19F3" w:rsidRPr="00CB236C" w:rsidRDefault="000723B1" w:rsidP="00FE19F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R</w:t>
            </w:r>
            <w:r w:rsidR="00FE19F3">
              <w:rPr>
                <w:rFonts w:ascii="Arial" w:eastAsia="Times New Roman" w:hAnsi="Arial" w:cs="Arial"/>
                <w:color w:val="000000"/>
                <w:lang w:val="en-US"/>
              </w:rPr>
              <w:t>6</w:t>
            </w:r>
          </w:p>
        </w:tc>
        <w:tc>
          <w:tcPr>
            <w:tcW w:w="1985" w:type="dxa"/>
            <w:tcBorders>
              <w:top w:val="nil"/>
              <w:left w:val="nil"/>
              <w:bottom w:val="single" w:sz="4" w:space="0" w:color="auto"/>
              <w:right w:val="single" w:sz="4" w:space="0" w:color="auto"/>
            </w:tcBorders>
            <w:noWrap/>
            <w:vAlign w:val="bottom"/>
          </w:tcPr>
          <w:p w14:paraId="2E7650C7" w14:textId="15C3BDE1" w:rsidR="00FE19F3" w:rsidRPr="00CB236C" w:rsidRDefault="00F43143" w:rsidP="00EB2D5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10</w:t>
            </w:r>
          </w:p>
        </w:tc>
        <w:tc>
          <w:tcPr>
            <w:tcW w:w="2268" w:type="dxa"/>
            <w:tcBorders>
              <w:top w:val="nil"/>
              <w:left w:val="nil"/>
              <w:bottom w:val="single" w:sz="4" w:space="0" w:color="auto"/>
              <w:right w:val="single" w:sz="4" w:space="0" w:color="auto"/>
            </w:tcBorders>
            <w:noWrap/>
            <w:vAlign w:val="bottom"/>
          </w:tcPr>
          <w:p w14:paraId="0C05C175" w14:textId="7B7F4E7A" w:rsidR="00FE19F3" w:rsidRPr="00CB236C" w:rsidRDefault="00F43143" w:rsidP="00EB2D5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1</w:t>
            </w:r>
          </w:p>
        </w:tc>
        <w:tc>
          <w:tcPr>
            <w:tcW w:w="2551" w:type="dxa"/>
            <w:tcBorders>
              <w:top w:val="nil"/>
              <w:left w:val="nil"/>
              <w:bottom w:val="single" w:sz="4" w:space="0" w:color="auto"/>
              <w:right w:val="single" w:sz="4" w:space="0" w:color="auto"/>
            </w:tcBorders>
            <w:noWrap/>
            <w:vAlign w:val="bottom"/>
          </w:tcPr>
          <w:p w14:paraId="53DB4CD7" w14:textId="5503786E" w:rsidR="00FE19F3" w:rsidRPr="00CB236C" w:rsidRDefault="00EB2D53" w:rsidP="00EB2D53">
            <w:pPr>
              <w:spacing w:after="0" w:line="240" w:lineRule="auto"/>
              <w:jc w:val="center"/>
              <w:rPr>
                <w:rFonts w:ascii="Arial" w:eastAsia="Times New Roman" w:hAnsi="Arial" w:cs="Arial"/>
                <w:color w:val="000000"/>
                <w:lang w:val="en-US"/>
              </w:rPr>
            </w:pPr>
            <w:r>
              <w:rPr>
                <w:rFonts w:ascii="Arial" w:eastAsia="Times New Roman" w:hAnsi="Arial" w:cs="Arial"/>
                <w:color w:val="000000"/>
                <w:lang w:val="en-US"/>
              </w:rPr>
              <w:t>1</w:t>
            </w:r>
          </w:p>
        </w:tc>
      </w:tr>
    </w:tbl>
    <w:p w14:paraId="0E9075A5" w14:textId="4E59E462" w:rsidR="00FE19F3" w:rsidRPr="00FE19F3" w:rsidRDefault="00CB236C" w:rsidP="00FE19F3">
      <w:pPr>
        <w:autoSpaceDE w:val="0"/>
        <w:autoSpaceDN w:val="0"/>
        <w:adjustRightInd w:val="0"/>
        <w:spacing w:after="0" w:line="240" w:lineRule="auto"/>
        <w:jc w:val="both"/>
        <w:rPr>
          <w:rFonts w:ascii="Arial" w:hAnsi="Arial" w:cs="Arial"/>
          <w:b/>
          <w:u w:val="single"/>
        </w:rPr>
      </w:pPr>
      <w:r w:rsidRPr="00CB236C">
        <w:rPr>
          <w:rFonts w:ascii="Arial" w:hAnsi="Arial" w:cs="Arial"/>
          <w:b/>
          <w:sz w:val="18"/>
          <w:szCs w:val="18"/>
        </w:rPr>
        <w:t xml:space="preserve">    </w:t>
      </w:r>
    </w:p>
    <w:p w14:paraId="68767C1B" w14:textId="77777777" w:rsidR="00FE19F3" w:rsidRDefault="00FE19F3" w:rsidP="00674017">
      <w:pPr>
        <w:pStyle w:val="Descripcin"/>
        <w:spacing w:after="0"/>
        <w:rPr>
          <w:rFonts w:ascii="Arial" w:hAnsi="Arial" w:cs="Arial"/>
          <w:b/>
          <w:bCs/>
          <w:i w:val="0"/>
          <w:iCs w:val="0"/>
          <w:color w:val="auto"/>
        </w:rPr>
      </w:pPr>
    </w:p>
    <w:p w14:paraId="6CACF8FD" w14:textId="705FA42B" w:rsidR="00CB236C" w:rsidRPr="00674017" w:rsidRDefault="00674017" w:rsidP="00D9123E">
      <w:pPr>
        <w:pStyle w:val="Descripcin"/>
        <w:spacing w:after="0"/>
        <w:jc w:val="center"/>
        <w:rPr>
          <w:rFonts w:ascii="Arial" w:hAnsi="Arial" w:cs="Arial"/>
          <w:i w:val="0"/>
          <w:iCs w:val="0"/>
          <w:color w:val="auto"/>
        </w:rPr>
      </w:pPr>
      <w:r w:rsidRPr="00674017">
        <w:rPr>
          <w:rFonts w:ascii="Arial" w:hAnsi="Arial" w:cs="Arial"/>
          <w:b/>
          <w:bCs/>
          <w:i w:val="0"/>
          <w:iCs w:val="0"/>
          <w:color w:val="auto"/>
        </w:rPr>
        <w:t xml:space="preserve">Tabla </w:t>
      </w:r>
      <w:r w:rsidRPr="00674017">
        <w:rPr>
          <w:rFonts w:ascii="Arial" w:hAnsi="Arial" w:cs="Arial"/>
          <w:b/>
          <w:bCs/>
          <w:i w:val="0"/>
          <w:iCs w:val="0"/>
          <w:color w:val="auto"/>
        </w:rPr>
        <w:fldChar w:fldCharType="begin"/>
      </w:r>
      <w:r w:rsidRPr="00674017">
        <w:rPr>
          <w:rFonts w:ascii="Arial" w:hAnsi="Arial" w:cs="Arial"/>
          <w:b/>
          <w:bCs/>
          <w:i w:val="0"/>
          <w:iCs w:val="0"/>
          <w:color w:val="auto"/>
        </w:rPr>
        <w:instrText xml:space="preserve"> SEQ Tabla \* ARABIC </w:instrText>
      </w:r>
      <w:r w:rsidRPr="00674017">
        <w:rPr>
          <w:rFonts w:ascii="Arial" w:hAnsi="Arial" w:cs="Arial"/>
          <w:b/>
          <w:bCs/>
          <w:i w:val="0"/>
          <w:iCs w:val="0"/>
          <w:color w:val="auto"/>
        </w:rPr>
        <w:fldChar w:fldCharType="separate"/>
      </w:r>
      <w:r w:rsidR="008E4C1D">
        <w:rPr>
          <w:rFonts w:ascii="Arial" w:hAnsi="Arial" w:cs="Arial"/>
          <w:b/>
          <w:bCs/>
          <w:i w:val="0"/>
          <w:iCs w:val="0"/>
          <w:noProof/>
          <w:color w:val="auto"/>
        </w:rPr>
        <w:t>5</w:t>
      </w:r>
      <w:r w:rsidRPr="00674017">
        <w:rPr>
          <w:rFonts w:ascii="Arial" w:hAnsi="Arial" w:cs="Arial"/>
          <w:b/>
          <w:bCs/>
          <w:i w:val="0"/>
          <w:iCs w:val="0"/>
          <w:color w:val="auto"/>
        </w:rPr>
        <w:fldChar w:fldCharType="end"/>
      </w:r>
      <w:r w:rsidR="00CB236C" w:rsidRPr="00674017">
        <w:rPr>
          <w:rFonts w:ascii="Arial" w:hAnsi="Arial" w:cs="Arial"/>
          <w:i w:val="0"/>
          <w:iCs w:val="0"/>
          <w:color w:val="auto"/>
        </w:rPr>
        <w:t>. Evaluación del riesgo severidad</w:t>
      </w:r>
      <w:r w:rsidR="00D9123E">
        <w:rPr>
          <w:rFonts w:ascii="Arial" w:hAnsi="Arial" w:cs="Arial"/>
          <w:i w:val="0"/>
          <w:iCs w:val="0"/>
          <w:color w:val="auto"/>
        </w:rPr>
        <w:t xml:space="preserve"> Vs.</w:t>
      </w:r>
      <w:r w:rsidR="00CB236C" w:rsidRPr="00674017">
        <w:rPr>
          <w:rFonts w:ascii="Arial" w:hAnsi="Arial" w:cs="Arial"/>
          <w:i w:val="0"/>
          <w:iCs w:val="0"/>
          <w:color w:val="auto"/>
        </w:rPr>
        <w:t xml:space="preserve"> </w:t>
      </w:r>
      <w:r w:rsidR="00D9123E">
        <w:rPr>
          <w:rFonts w:ascii="Arial" w:hAnsi="Arial" w:cs="Arial"/>
          <w:i w:val="0"/>
          <w:iCs w:val="0"/>
          <w:color w:val="auto"/>
        </w:rPr>
        <w:t>P</w:t>
      </w:r>
      <w:r w:rsidR="00CB236C" w:rsidRPr="00674017">
        <w:rPr>
          <w:rFonts w:ascii="Arial" w:hAnsi="Arial" w:cs="Arial"/>
          <w:i w:val="0"/>
          <w:iCs w:val="0"/>
          <w:color w:val="auto"/>
        </w:rPr>
        <w:t>robabilidad de ocurrencia</w:t>
      </w:r>
    </w:p>
    <w:tbl>
      <w:tblPr>
        <w:tblpPr w:leftFromText="180" w:rightFromText="180" w:vertAnchor="text" w:horzAnchor="margin" w:tblpXSpec="center" w:tblpY="119"/>
        <w:tblW w:w="6516" w:type="dxa"/>
        <w:tblLook w:val="04A0" w:firstRow="1" w:lastRow="0" w:firstColumn="1" w:lastColumn="0" w:noHBand="0" w:noVBand="1"/>
      </w:tblPr>
      <w:tblGrid>
        <w:gridCol w:w="1152"/>
        <w:gridCol w:w="686"/>
        <w:gridCol w:w="1843"/>
        <w:gridCol w:w="850"/>
        <w:gridCol w:w="943"/>
        <w:gridCol w:w="1042"/>
      </w:tblGrid>
      <w:tr w:rsidR="00EF5CDA" w:rsidRPr="00CB236C" w14:paraId="187B1825" w14:textId="77777777" w:rsidTr="000723B1">
        <w:trPr>
          <w:trHeight w:val="85"/>
        </w:trPr>
        <w:tc>
          <w:tcPr>
            <w:tcW w:w="1152" w:type="dxa"/>
            <w:vMerge w:val="restart"/>
            <w:tcBorders>
              <w:top w:val="single" w:sz="4" w:space="0" w:color="auto"/>
              <w:left w:val="single" w:sz="4" w:space="0" w:color="auto"/>
              <w:right w:val="single" w:sz="4" w:space="0" w:color="auto"/>
            </w:tcBorders>
            <w:textDirection w:val="btLr"/>
            <w:vAlign w:val="center"/>
          </w:tcPr>
          <w:p w14:paraId="3F023E10" w14:textId="4979DCF0" w:rsidR="00EF5CDA" w:rsidRDefault="00EF5CDA" w:rsidP="00EF5CDA">
            <w:pPr>
              <w:autoSpaceDE w:val="0"/>
              <w:autoSpaceDN w:val="0"/>
              <w:adjustRightInd w:val="0"/>
              <w:spacing w:after="0" w:line="240" w:lineRule="auto"/>
              <w:jc w:val="center"/>
              <w:rPr>
                <w:rFonts w:ascii="Arial" w:hAnsi="Arial" w:cs="Arial"/>
                <w:b/>
                <w:sz w:val="18"/>
                <w:szCs w:val="18"/>
              </w:rPr>
            </w:pPr>
            <w:r w:rsidRPr="00CB236C">
              <w:rPr>
                <w:rFonts w:ascii="Arial" w:hAnsi="Arial" w:cs="Arial"/>
                <w:b/>
                <w:sz w:val="18"/>
                <w:szCs w:val="18"/>
              </w:rPr>
              <w:t>Severidad</w:t>
            </w:r>
          </w:p>
        </w:tc>
        <w:tc>
          <w:tcPr>
            <w:tcW w:w="5364" w:type="dxa"/>
            <w:gridSpan w:val="5"/>
            <w:tcBorders>
              <w:top w:val="single" w:sz="4" w:space="0" w:color="auto"/>
              <w:left w:val="single" w:sz="4" w:space="0" w:color="auto"/>
              <w:bottom w:val="single" w:sz="4" w:space="0" w:color="auto"/>
              <w:right w:val="single" w:sz="4" w:space="0" w:color="auto"/>
            </w:tcBorders>
            <w:vAlign w:val="bottom"/>
            <w:hideMark/>
          </w:tcPr>
          <w:p w14:paraId="42D8F6A6" w14:textId="34D0881B" w:rsidR="00EF5CDA" w:rsidRPr="00CB236C" w:rsidRDefault="00EF5CDA" w:rsidP="00EF5CDA">
            <w:pPr>
              <w:autoSpaceDE w:val="0"/>
              <w:autoSpaceDN w:val="0"/>
              <w:adjustRightInd w:val="0"/>
              <w:spacing w:after="0" w:line="240" w:lineRule="auto"/>
              <w:jc w:val="center"/>
              <w:rPr>
                <w:rFonts w:ascii="Arial" w:eastAsia="Times New Roman" w:hAnsi="Arial" w:cs="Arial"/>
                <w:b/>
                <w:bCs/>
                <w:lang w:val="en-US"/>
              </w:rPr>
            </w:pPr>
            <w:r>
              <w:rPr>
                <w:rFonts w:ascii="Arial" w:hAnsi="Arial" w:cs="Arial"/>
                <w:b/>
                <w:sz w:val="18"/>
                <w:szCs w:val="18"/>
              </w:rPr>
              <w:t xml:space="preserve">Evaluación </w:t>
            </w:r>
            <w:r w:rsidRPr="00CB236C">
              <w:rPr>
                <w:rFonts w:ascii="Arial" w:hAnsi="Arial" w:cs="Arial"/>
                <w:b/>
                <w:sz w:val="18"/>
                <w:szCs w:val="18"/>
              </w:rPr>
              <w:t>del riesgo</w:t>
            </w:r>
            <w:r w:rsidRPr="00CB236C">
              <w:rPr>
                <w:rFonts w:ascii="Arial" w:eastAsia="Times New Roman" w:hAnsi="Arial" w:cs="Arial"/>
                <w:b/>
                <w:bCs/>
                <w:lang w:val="en-US"/>
              </w:rPr>
              <w:t xml:space="preserve"> </w:t>
            </w:r>
          </w:p>
        </w:tc>
      </w:tr>
      <w:tr w:rsidR="00EF5CDA" w:rsidRPr="00CB236C" w14:paraId="1AAF73DD" w14:textId="77777777" w:rsidTr="000723B1">
        <w:trPr>
          <w:trHeight w:val="124"/>
        </w:trPr>
        <w:tc>
          <w:tcPr>
            <w:tcW w:w="1152" w:type="dxa"/>
            <w:vMerge/>
            <w:tcBorders>
              <w:left w:val="single" w:sz="4" w:space="0" w:color="auto"/>
              <w:right w:val="single" w:sz="4" w:space="0" w:color="auto"/>
            </w:tcBorders>
            <w:textDirection w:val="btLr"/>
            <w:vAlign w:val="center"/>
            <w:hideMark/>
          </w:tcPr>
          <w:p w14:paraId="455A151D" w14:textId="4D164831" w:rsidR="00EF5CDA" w:rsidRPr="00CB236C" w:rsidRDefault="00EF5CDA" w:rsidP="00EF5CDA">
            <w:pPr>
              <w:autoSpaceDE w:val="0"/>
              <w:autoSpaceDN w:val="0"/>
              <w:adjustRightInd w:val="0"/>
              <w:spacing w:after="0" w:line="240" w:lineRule="auto"/>
              <w:jc w:val="center"/>
              <w:rPr>
                <w:rFonts w:ascii="Arial" w:hAnsi="Arial" w:cs="Arial"/>
                <w:b/>
                <w:sz w:val="18"/>
                <w:szCs w:val="18"/>
              </w:rPr>
            </w:pPr>
          </w:p>
        </w:tc>
        <w:tc>
          <w:tcPr>
            <w:tcW w:w="686" w:type="dxa"/>
            <w:tcBorders>
              <w:top w:val="nil"/>
              <w:left w:val="nil"/>
              <w:bottom w:val="single" w:sz="4" w:space="0" w:color="auto"/>
              <w:right w:val="single" w:sz="4" w:space="0" w:color="auto"/>
            </w:tcBorders>
            <w:noWrap/>
            <w:vAlign w:val="bottom"/>
            <w:hideMark/>
          </w:tcPr>
          <w:p w14:paraId="2BE8D2ED" w14:textId="51CC182A" w:rsidR="00EF5CDA" w:rsidRPr="00CB236C" w:rsidRDefault="00EF5CDA" w:rsidP="000723B1">
            <w:pPr>
              <w:spacing w:after="0" w:line="240" w:lineRule="auto"/>
              <w:jc w:val="center"/>
              <w:rPr>
                <w:rFonts w:ascii="Arial" w:eastAsia="Times New Roman" w:hAnsi="Arial" w:cs="Arial"/>
                <w:b/>
                <w:bCs/>
                <w:color w:val="000000"/>
                <w:lang w:val="en-US"/>
              </w:rPr>
            </w:pPr>
            <w:r>
              <w:rPr>
                <w:rFonts w:ascii="Arial" w:eastAsia="Times New Roman" w:hAnsi="Arial" w:cs="Arial"/>
                <w:b/>
                <w:bCs/>
                <w:color w:val="000000"/>
                <w:lang w:val="en-US"/>
              </w:rPr>
              <w:t>9-10</w:t>
            </w:r>
          </w:p>
        </w:tc>
        <w:tc>
          <w:tcPr>
            <w:tcW w:w="1843" w:type="dxa"/>
            <w:tcBorders>
              <w:top w:val="nil"/>
              <w:left w:val="nil"/>
              <w:bottom w:val="single" w:sz="4" w:space="0" w:color="auto"/>
              <w:right w:val="single" w:sz="4" w:space="0" w:color="auto"/>
            </w:tcBorders>
            <w:shd w:val="clear" w:color="auto" w:fill="EE0000"/>
            <w:noWrap/>
            <w:vAlign w:val="bottom"/>
            <w:hideMark/>
          </w:tcPr>
          <w:p w14:paraId="1DF09C53" w14:textId="419C8193" w:rsidR="00EF5CDA" w:rsidRPr="000723B1" w:rsidRDefault="000723B1" w:rsidP="000723B1">
            <w:pPr>
              <w:spacing w:after="0" w:line="240" w:lineRule="auto"/>
              <w:jc w:val="center"/>
              <w:rPr>
                <w:rFonts w:ascii="Arial" w:eastAsia="Times New Roman" w:hAnsi="Arial" w:cs="Arial"/>
                <w:b/>
                <w:bCs/>
                <w:color w:val="000000"/>
                <w:lang w:val="en-US"/>
              </w:rPr>
            </w:pPr>
            <w:r w:rsidRPr="000723B1">
              <w:rPr>
                <w:rFonts w:ascii="Arial" w:eastAsia="Times New Roman" w:hAnsi="Arial" w:cs="Arial"/>
                <w:b/>
                <w:bCs/>
                <w:color w:val="000000"/>
                <w:lang w:val="en-US"/>
              </w:rPr>
              <w:t>R1, R2, R5, R6</w:t>
            </w:r>
          </w:p>
        </w:tc>
        <w:tc>
          <w:tcPr>
            <w:tcW w:w="850" w:type="dxa"/>
            <w:tcBorders>
              <w:top w:val="nil"/>
              <w:left w:val="nil"/>
              <w:bottom w:val="single" w:sz="4" w:space="0" w:color="auto"/>
              <w:right w:val="single" w:sz="4" w:space="0" w:color="auto"/>
            </w:tcBorders>
            <w:shd w:val="clear" w:color="auto" w:fill="EE0000"/>
            <w:noWrap/>
            <w:vAlign w:val="bottom"/>
            <w:hideMark/>
          </w:tcPr>
          <w:p w14:paraId="32A9E7E8" w14:textId="1C86B301" w:rsidR="00EF5CDA" w:rsidRPr="000723B1" w:rsidRDefault="00EF5CDA" w:rsidP="000723B1">
            <w:pPr>
              <w:spacing w:after="0" w:line="240" w:lineRule="auto"/>
              <w:jc w:val="center"/>
              <w:rPr>
                <w:rFonts w:ascii="Arial" w:eastAsia="Times New Roman" w:hAnsi="Arial" w:cs="Arial"/>
                <w:b/>
                <w:bCs/>
                <w:color w:val="000000"/>
                <w:lang w:val="en-US"/>
              </w:rPr>
            </w:pPr>
          </w:p>
        </w:tc>
        <w:tc>
          <w:tcPr>
            <w:tcW w:w="943" w:type="dxa"/>
            <w:tcBorders>
              <w:top w:val="nil"/>
              <w:left w:val="nil"/>
              <w:bottom w:val="single" w:sz="4" w:space="0" w:color="auto"/>
              <w:right w:val="nil"/>
            </w:tcBorders>
            <w:shd w:val="clear" w:color="000000" w:fill="FF0000"/>
          </w:tcPr>
          <w:p w14:paraId="159B08F4" w14:textId="77777777" w:rsidR="00EF5CDA" w:rsidRPr="00CB236C" w:rsidRDefault="00EF5CDA" w:rsidP="000723B1">
            <w:pPr>
              <w:spacing w:after="0" w:line="240" w:lineRule="auto"/>
              <w:jc w:val="center"/>
              <w:rPr>
                <w:rFonts w:ascii="Arial" w:eastAsia="Times New Roman" w:hAnsi="Arial" w:cs="Arial"/>
                <w:color w:val="000000"/>
                <w:lang w:val="en-US"/>
              </w:rPr>
            </w:pPr>
          </w:p>
        </w:tc>
        <w:tc>
          <w:tcPr>
            <w:tcW w:w="1042" w:type="dxa"/>
            <w:tcBorders>
              <w:top w:val="nil"/>
              <w:left w:val="nil"/>
              <w:bottom w:val="single" w:sz="4" w:space="0" w:color="auto"/>
              <w:right w:val="single" w:sz="4" w:space="0" w:color="auto"/>
            </w:tcBorders>
            <w:shd w:val="clear" w:color="000000" w:fill="FF0000"/>
            <w:noWrap/>
            <w:vAlign w:val="bottom"/>
            <w:hideMark/>
          </w:tcPr>
          <w:p w14:paraId="3B327B42" w14:textId="768DE315" w:rsidR="00EF5CDA" w:rsidRPr="00CB236C" w:rsidRDefault="00EF5CDA" w:rsidP="000723B1">
            <w:pPr>
              <w:spacing w:after="0" w:line="240" w:lineRule="auto"/>
              <w:jc w:val="center"/>
              <w:rPr>
                <w:rFonts w:ascii="Arial" w:eastAsia="Times New Roman" w:hAnsi="Arial" w:cs="Arial"/>
                <w:color w:val="000000"/>
                <w:lang w:val="en-US"/>
              </w:rPr>
            </w:pPr>
          </w:p>
        </w:tc>
      </w:tr>
      <w:tr w:rsidR="00EF5CDA" w:rsidRPr="00CB236C" w14:paraId="7BD6B0F9" w14:textId="77777777" w:rsidTr="000723B1">
        <w:trPr>
          <w:trHeight w:val="124"/>
        </w:trPr>
        <w:tc>
          <w:tcPr>
            <w:tcW w:w="1152" w:type="dxa"/>
            <w:vMerge/>
            <w:tcBorders>
              <w:left w:val="single" w:sz="4" w:space="0" w:color="auto"/>
              <w:right w:val="single" w:sz="4" w:space="0" w:color="auto"/>
            </w:tcBorders>
            <w:textDirection w:val="btLr"/>
            <w:vAlign w:val="center"/>
          </w:tcPr>
          <w:p w14:paraId="73138CFF" w14:textId="77777777" w:rsidR="00EF5CDA" w:rsidRPr="00CB236C" w:rsidRDefault="00EF5CDA" w:rsidP="00EF5CDA">
            <w:pPr>
              <w:autoSpaceDE w:val="0"/>
              <w:autoSpaceDN w:val="0"/>
              <w:adjustRightInd w:val="0"/>
              <w:spacing w:after="0" w:line="240" w:lineRule="auto"/>
              <w:jc w:val="center"/>
              <w:rPr>
                <w:rFonts w:ascii="Arial" w:hAnsi="Arial" w:cs="Arial"/>
                <w:b/>
                <w:sz w:val="18"/>
                <w:szCs w:val="18"/>
              </w:rPr>
            </w:pPr>
          </w:p>
        </w:tc>
        <w:tc>
          <w:tcPr>
            <w:tcW w:w="686" w:type="dxa"/>
            <w:tcBorders>
              <w:top w:val="nil"/>
              <w:left w:val="nil"/>
              <w:bottom w:val="single" w:sz="4" w:space="0" w:color="auto"/>
              <w:right w:val="single" w:sz="4" w:space="0" w:color="auto"/>
            </w:tcBorders>
            <w:noWrap/>
            <w:vAlign w:val="bottom"/>
          </w:tcPr>
          <w:p w14:paraId="50151011" w14:textId="3A00C8AE" w:rsidR="00EF5CDA" w:rsidRPr="00CB236C" w:rsidRDefault="00EF5CDA" w:rsidP="000723B1">
            <w:pPr>
              <w:spacing w:after="0" w:line="240" w:lineRule="auto"/>
              <w:jc w:val="center"/>
              <w:rPr>
                <w:rFonts w:ascii="Arial" w:eastAsia="Times New Roman" w:hAnsi="Arial" w:cs="Arial"/>
                <w:b/>
                <w:bCs/>
                <w:color w:val="000000"/>
                <w:lang w:val="en-US"/>
              </w:rPr>
            </w:pPr>
            <w:r>
              <w:rPr>
                <w:rFonts w:ascii="Arial" w:eastAsia="Times New Roman" w:hAnsi="Arial" w:cs="Arial"/>
                <w:b/>
                <w:bCs/>
                <w:color w:val="000000"/>
                <w:lang w:val="en-US"/>
              </w:rPr>
              <w:t>7-8</w:t>
            </w:r>
          </w:p>
        </w:tc>
        <w:tc>
          <w:tcPr>
            <w:tcW w:w="1843" w:type="dxa"/>
            <w:tcBorders>
              <w:top w:val="nil"/>
              <w:left w:val="nil"/>
              <w:bottom w:val="single" w:sz="4" w:space="0" w:color="auto"/>
              <w:right w:val="single" w:sz="4" w:space="0" w:color="auto"/>
            </w:tcBorders>
            <w:shd w:val="clear" w:color="000000" w:fill="FFFF00"/>
            <w:noWrap/>
            <w:vAlign w:val="bottom"/>
          </w:tcPr>
          <w:p w14:paraId="531638B6" w14:textId="77777777" w:rsidR="00EF5CDA" w:rsidRPr="000723B1" w:rsidRDefault="00EF5CDA" w:rsidP="000723B1">
            <w:pPr>
              <w:spacing w:after="0" w:line="240" w:lineRule="auto"/>
              <w:jc w:val="center"/>
              <w:rPr>
                <w:rFonts w:ascii="Arial" w:eastAsia="Times New Roman" w:hAnsi="Arial" w:cs="Arial"/>
                <w:b/>
                <w:bCs/>
                <w:color w:val="000000"/>
                <w:lang w:val="en-US"/>
              </w:rPr>
            </w:pPr>
          </w:p>
        </w:tc>
        <w:tc>
          <w:tcPr>
            <w:tcW w:w="850" w:type="dxa"/>
            <w:tcBorders>
              <w:top w:val="nil"/>
              <w:left w:val="nil"/>
              <w:bottom w:val="single" w:sz="4" w:space="0" w:color="auto"/>
              <w:right w:val="single" w:sz="4" w:space="0" w:color="auto"/>
            </w:tcBorders>
            <w:shd w:val="clear" w:color="auto" w:fill="FFFF00"/>
            <w:noWrap/>
            <w:vAlign w:val="bottom"/>
          </w:tcPr>
          <w:p w14:paraId="168A8479" w14:textId="1B390402" w:rsidR="00EF5CDA" w:rsidRPr="000723B1" w:rsidRDefault="000723B1" w:rsidP="000723B1">
            <w:pPr>
              <w:spacing w:after="0" w:line="240" w:lineRule="auto"/>
              <w:jc w:val="center"/>
              <w:rPr>
                <w:rFonts w:ascii="Arial" w:eastAsia="Times New Roman" w:hAnsi="Arial" w:cs="Arial"/>
                <w:b/>
                <w:bCs/>
                <w:color w:val="000000"/>
                <w:lang w:val="en-US"/>
              </w:rPr>
            </w:pPr>
            <w:r w:rsidRPr="000723B1">
              <w:rPr>
                <w:rFonts w:ascii="Arial" w:eastAsia="Times New Roman" w:hAnsi="Arial" w:cs="Arial"/>
                <w:b/>
                <w:bCs/>
                <w:color w:val="000000"/>
                <w:lang w:val="en-US"/>
              </w:rPr>
              <w:t>R3</w:t>
            </w:r>
          </w:p>
        </w:tc>
        <w:tc>
          <w:tcPr>
            <w:tcW w:w="943" w:type="dxa"/>
            <w:tcBorders>
              <w:top w:val="nil"/>
              <w:left w:val="nil"/>
              <w:bottom w:val="single" w:sz="4" w:space="0" w:color="auto"/>
              <w:right w:val="nil"/>
            </w:tcBorders>
            <w:shd w:val="clear" w:color="auto" w:fill="FFFF00"/>
          </w:tcPr>
          <w:p w14:paraId="33848079" w14:textId="77777777" w:rsidR="00EF5CDA" w:rsidRPr="00CB236C" w:rsidRDefault="00EF5CDA" w:rsidP="000723B1">
            <w:pPr>
              <w:spacing w:after="0" w:line="240" w:lineRule="auto"/>
              <w:jc w:val="center"/>
              <w:rPr>
                <w:rFonts w:ascii="Arial" w:eastAsia="Times New Roman" w:hAnsi="Arial" w:cs="Arial"/>
                <w:color w:val="000000"/>
                <w:lang w:val="en-US"/>
              </w:rPr>
            </w:pPr>
          </w:p>
        </w:tc>
        <w:tc>
          <w:tcPr>
            <w:tcW w:w="1042" w:type="dxa"/>
            <w:tcBorders>
              <w:top w:val="nil"/>
              <w:left w:val="nil"/>
              <w:bottom w:val="single" w:sz="4" w:space="0" w:color="auto"/>
              <w:right w:val="single" w:sz="4" w:space="0" w:color="auto"/>
            </w:tcBorders>
            <w:shd w:val="clear" w:color="000000" w:fill="FF0000"/>
            <w:noWrap/>
            <w:vAlign w:val="bottom"/>
          </w:tcPr>
          <w:p w14:paraId="5B08CE14" w14:textId="77B345AA" w:rsidR="00EF5CDA" w:rsidRPr="00CB236C" w:rsidRDefault="00EF5CDA" w:rsidP="000723B1">
            <w:pPr>
              <w:spacing w:after="0" w:line="240" w:lineRule="auto"/>
              <w:jc w:val="center"/>
              <w:rPr>
                <w:rFonts w:ascii="Arial" w:eastAsia="Times New Roman" w:hAnsi="Arial" w:cs="Arial"/>
                <w:color w:val="000000"/>
                <w:lang w:val="en-US"/>
              </w:rPr>
            </w:pPr>
          </w:p>
        </w:tc>
      </w:tr>
      <w:tr w:rsidR="00EF5CDA" w:rsidRPr="00CB236C" w14:paraId="1592072D" w14:textId="77777777" w:rsidTr="000723B1">
        <w:trPr>
          <w:trHeight w:val="128"/>
        </w:trPr>
        <w:tc>
          <w:tcPr>
            <w:tcW w:w="1152" w:type="dxa"/>
            <w:vMerge/>
            <w:tcBorders>
              <w:left w:val="single" w:sz="4" w:space="0" w:color="auto"/>
              <w:right w:val="single" w:sz="4" w:space="0" w:color="auto"/>
            </w:tcBorders>
            <w:vAlign w:val="center"/>
            <w:hideMark/>
          </w:tcPr>
          <w:p w14:paraId="57FC9371" w14:textId="77777777" w:rsidR="00EF5CDA" w:rsidRPr="00CB236C" w:rsidRDefault="00EF5CDA" w:rsidP="00EF5CDA">
            <w:pPr>
              <w:spacing w:after="0" w:line="240" w:lineRule="auto"/>
              <w:rPr>
                <w:rFonts w:ascii="Arial" w:eastAsia="Times New Roman" w:hAnsi="Arial" w:cs="Arial"/>
                <w:lang w:val="en-US"/>
              </w:rPr>
            </w:pPr>
          </w:p>
        </w:tc>
        <w:tc>
          <w:tcPr>
            <w:tcW w:w="686" w:type="dxa"/>
            <w:tcBorders>
              <w:top w:val="nil"/>
              <w:left w:val="nil"/>
              <w:bottom w:val="single" w:sz="4" w:space="0" w:color="auto"/>
              <w:right w:val="single" w:sz="4" w:space="0" w:color="auto"/>
            </w:tcBorders>
            <w:noWrap/>
            <w:vAlign w:val="bottom"/>
            <w:hideMark/>
          </w:tcPr>
          <w:p w14:paraId="0FB12BB2" w14:textId="36C07F20" w:rsidR="00EF5CDA" w:rsidRPr="00CB236C" w:rsidRDefault="00EF5CDA" w:rsidP="000723B1">
            <w:pPr>
              <w:spacing w:after="0" w:line="240" w:lineRule="auto"/>
              <w:jc w:val="center"/>
              <w:rPr>
                <w:rFonts w:ascii="Arial" w:eastAsia="Times New Roman" w:hAnsi="Arial" w:cs="Arial"/>
                <w:b/>
                <w:bCs/>
                <w:color w:val="000000"/>
                <w:lang w:val="en-US"/>
              </w:rPr>
            </w:pPr>
            <w:r>
              <w:rPr>
                <w:rFonts w:ascii="Arial" w:eastAsia="Times New Roman" w:hAnsi="Arial" w:cs="Arial"/>
                <w:b/>
                <w:bCs/>
                <w:color w:val="000000"/>
                <w:lang w:val="en-US"/>
              </w:rPr>
              <w:t>4-6</w:t>
            </w:r>
          </w:p>
        </w:tc>
        <w:tc>
          <w:tcPr>
            <w:tcW w:w="1843" w:type="dxa"/>
            <w:tcBorders>
              <w:top w:val="nil"/>
              <w:left w:val="nil"/>
              <w:bottom w:val="single" w:sz="4" w:space="0" w:color="auto"/>
              <w:right w:val="single" w:sz="4" w:space="0" w:color="auto"/>
            </w:tcBorders>
            <w:shd w:val="clear" w:color="000000" w:fill="00B050"/>
            <w:noWrap/>
            <w:vAlign w:val="bottom"/>
            <w:hideMark/>
          </w:tcPr>
          <w:p w14:paraId="1AE616BF" w14:textId="3C4DA5E6" w:rsidR="00EF5CDA" w:rsidRPr="000723B1" w:rsidRDefault="000723B1" w:rsidP="000723B1">
            <w:pPr>
              <w:spacing w:after="0" w:line="240" w:lineRule="auto"/>
              <w:jc w:val="center"/>
              <w:rPr>
                <w:rFonts w:ascii="Arial" w:eastAsia="Times New Roman" w:hAnsi="Arial" w:cs="Arial"/>
                <w:b/>
                <w:bCs/>
                <w:color w:val="000000"/>
                <w:lang w:val="en-US"/>
              </w:rPr>
            </w:pPr>
            <w:r w:rsidRPr="000723B1">
              <w:rPr>
                <w:rFonts w:ascii="Arial" w:eastAsia="Times New Roman" w:hAnsi="Arial" w:cs="Arial"/>
                <w:b/>
                <w:bCs/>
                <w:color w:val="000000"/>
                <w:lang w:val="en-US"/>
              </w:rPr>
              <w:t>R4</w:t>
            </w:r>
          </w:p>
        </w:tc>
        <w:tc>
          <w:tcPr>
            <w:tcW w:w="850" w:type="dxa"/>
            <w:tcBorders>
              <w:top w:val="nil"/>
              <w:left w:val="nil"/>
              <w:bottom w:val="single" w:sz="4" w:space="0" w:color="auto"/>
              <w:right w:val="single" w:sz="4" w:space="0" w:color="auto"/>
            </w:tcBorders>
            <w:shd w:val="clear" w:color="auto" w:fill="FFFF00"/>
            <w:noWrap/>
            <w:vAlign w:val="bottom"/>
            <w:hideMark/>
          </w:tcPr>
          <w:p w14:paraId="08035104" w14:textId="09E23968" w:rsidR="00EF5CDA" w:rsidRPr="000723B1" w:rsidRDefault="00EF5CDA" w:rsidP="000723B1">
            <w:pPr>
              <w:spacing w:after="0" w:line="240" w:lineRule="auto"/>
              <w:jc w:val="center"/>
              <w:rPr>
                <w:rFonts w:ascii="Arial" w:eastAsia="Times New Roman" w:hAnsi="Arial" w:cs="Arial"/>
                <w:b/>
                <w:bCs/>
                <w:color w:val="000000"/>
                <w:lang w:val="en-US"/>
              </w:rPr>
            </w:pPr>
          </w:p>
        </w:tc>
        <w:tc>
          <w:tcPr>
            <w:tcW w:w="943" w:type="dxa"/>
            <w:tcBorders>
              <w:top w:val="nil"/>
              <w:left w:val="nil"/>
              <w:bottom w:val="single" w:sz="4" w:space="0" w:color="auto"/>
              <w:right w:val="nil"/>
            </w:tcBorders>
            <w:shd w:val="clear" w:color="auto" w:fill="FFFF00"/>
          </w:tcPr>
          <w:p w14:paraId="50883D33" w14:textId="77777777" w:rsidR="00EF5CDA" w:rsidRPr="00CB236C" w:rsidRDefault="00EF5CDA" w:rsidP="000723B1">
            <w:pPr>
              <w:spacing w:after="0" w:line="240" w:lineRule="auto"/>
              <w:jc w:val="center"/>
              <w:rPr>
                <w:rFonts w:ascii="Arial" w:eastAsia="Times New Roman" w:hAnsi="Arial" w:cs="Arial"/>
                <w:color w:val="000000"/>
                <w:lang w:val="en-US"/>
              </w:rPr>
            </w:pPr>
          </w:p>
        </w:tc>
        <w:tc>
          <w:tcPr>
            <w:tcW w:w="1042" w:type="dxa"/>
            <w:tcBorders>
              <w:top w:val="nil"/>
              <w:left w:val="nil"/>
              <w:bottom w:val="single" w:sz="4" w:space="0" w:color="auto"/>
              <w:right w:val="single" w:sz="4" w:space="0" w:color="auto"/>
            </w:tcBorders>
            <w:shd w:val="clear" w:color="000000" w:fill="FF0000"/>
            <w:noWrap/>
            <w:vAlign w:val="bottom"/>
            <w:hideMark/>
          </w:tcPr>
          <w:p w14:paraId="0247BFB4" w14:textId="46C0FDE2" w:rsidR="00EF5CDA" w:rsidRPr="00CB236C" w:rsidRDefault="00EF5CDA" w:rsidP="000723B1">
            <w:pPr>
              <w:spacing w:after="0" w:line="240" w:lineRule="auto"/>
              <w:jc w:val="center"/>
              <w:rPr>
                <w:rFonts w:ascii="Arial" w:eastAsia="Times New Roman" w:hAnsi="Arial" w:cs="Arial"/>
                <w:color w:val="000000"/>
                <w:lang w:val="en-US"/>
              </w:rPr>
            </w:pPr>
          </w:p>
        </w:tc>
      </w:tr>
      <w:tr w:rsidR="00EF5CDA" w:rsidRPr="00CB236C" w14:paraId="47CC295D" w14:textId="77777777" w:rsidTr="000723B1">
        <w:trPr>
          <w:trHeight w:val="432"/>
        </w:trPr>
        <w:tc>
          <w:tcPr>
            <w:tcW w:w="1152" w:type="dxa"/>
            <w:vMerge/>
            <w:tcBorders>
              <w:left w:val="single" w:sz="4" w:space="0" w:color="auto"/>
              <w:bottom w:val="single" w:sz="4" w:space="0" w:color="auto"/>
              <w:right w:val="single" w:sz="4" w:space="0" w:color="auto"/>
            </w:tcBorders>
            <w:vAlign w:val="center"/>
            <w:hideMark/>
          </w:tcPr>
          <w:p w14:paraId="1E2A1854" w14:textId="77777777" w:rsidR="00EF5CDA" w:rsidRPr="00CB236C" w:rsidRDefault="00EF5CDA" w:rsidP="00EF5CDA">
            <w:pPr>
              <w:spacing w:after="0" w:line="240" w:lineRule="auto"/>
              <w:rPr>
                <w:rFonts w:ascii="Arial" w:eastAsia="Times New Roman" w:hAnsi="Arial" w:cs="Arial"/>
                <w:lang w:val="en-US"/>
              </w:rPr>
            </w:pPr>
          </w:p>
        </w:tc>
        <w:tc>
          <w:tcPr>
            <w:tcW w:w="686" w:type="dxa"/>
            <w:tcBorders>
              <w:top w:val="nil"/>
              <w:left w:val="nil"/>
              <w:bottom w:val="single" w:sz="4" w:space="0" w:color="auto"/>
              <w:right w:val="single" w:sz="4" w:space="0" w:color="auto"/>
            </w:tcBorders>
            <w:noWrap/>
            <w:vAlign w:val="bottom"/>
            <w:hideMark/>
          </w:tcPr>
          <w:p w14:paraId="4FF403DD" w14:textId="58F7C835" w:rsidR="00EF5CDA" w:rsidRPr="00CB236C" w:rsidRDefault="00EF5CDA" w:rsidP="000723B1">
            <w:pPr>
              <w:spacing w:after="0" w:line="240" w:lineRule="auto"/>
              <w:jc w:val="center"/>
              <w:rPr>
                <w:rFonts w:ascii="Arial" w:eastAsia="Times New Roman" w:hAnsi="Arial" w:cs="Arial"/>
                <w:b/>
                <w:bCs/>
                <w:color w:val="000000"/>
                <w:lang w:val="en-US"/>
              </w:rPr>
            </w:pPr>
            <w:r>
              <w:rPr>
                <w:rFonts w:ascii="Arial" w:eastAsia="Times New Roman" w:hAnsi="Arial" w:cs="Arial"/>
                <w:b/>
                <w:bCs/>
                <w:color w:val="000000"/>
                <w:lang w:val="en-US"/>
              </w:rPr>
              <w:t>1-</w:t>
            </w:r>
            <w:r w:rsidRPr="00CB236C">
              <w:rPr>
                <w:rFonts w:ascii="Arial" w:eastAsia="Times New Roman" w:hAnsi="Arial" w:cs="Arial"/>
                <w:b/>
                <w:bCs/>
                <w:color w:val="000000"/>
                <w:lang w:val="en-US"/>
              </w:rPr>
              <w:t>3</w:t>
            </w:r>
          </w:p>
        </w:tc>
        <w:tc>
          <w:tcPr>
            <w:tcW w:w="1843" w:type="dxa"/>
            <w:tcBorders>
              <w:top w:val="nil"/>
              <w:left w:val="nil"/>
              <w:bottom w:val="single" w:sz="4" w:space="0" w:color="auto"/>
              <w:right w:val="single" w:sz="4" w:space="0" w:color="auto"/>
            </w:tcBorders>
            <w:shd w:val="clear" w:color="000000" w:fill="00B050"/>
            <w:noWrap/>
            <w:vAlign w:val="bottom"/>
            <w:hideMark/>
          </w:tcPr>
          <w:p w14:paraId="5F451BB6" w14:textId="74D89C4B" w:rsidR="00EF5CDA" w:rsidRPr="000723B1" w:rsidRDefault="00EF5CDA" w:rsidP="000723B1">
            <w:pPr>
              <w:spacing w:after="0" w:line="240" w:lineRule="auto"/>
              <w:jc w:val="center"/>
              <w:rPr>
                <w:rFonts w:ascii="Arial" w:eastAsia="Times New Roman" w:hAnsi="Arial" w:cs="Arial"/>
                <w:b/>
                <w:bCs/>
                <w:color w:val="000000"/>
                <w:lang w:val="en-US"/>
              </w:rPr>
            </w:pPr>
          </w:p>
        </w:tc>
        <w:tc>
          <w:tcPr>
            <w:tcW w:w="850" w:type="dxa"/>
            <w:tcBorders>
              <w:top w:val="nil"/>
              <w:left w:val="nil"/>
              <w:bottom w:val="single" w:sz="4" w:space="0" w:color="auto"/>
              <w:right w:val="single" w:sz="4" w:space="0" w:color="auto"/>
            </w:tcBorders>
            <w:shd w:val="clear" w:color="000000" w:fill="00B050"/>
            <w:noWrap/>
            <w:vAlign w:val="bottom"/>
            <w:hideMark/>
          </w:tcPr>
          <w:p w14:paraId="7944FA91" w14:textId="34F0D73E" w:rsidR="00EF5CDA" w:rsidRPr="000723B1" w:rsidRDefault="00EF5CDA" w:rsidP="000723B1">
            <w:pPr>
              <w:spacing w:after="0" w:line="240" w:lineRule="auto"/>
              <w:jc w:val="center"/>
              <w:rPr>
                <w:rFonts w:ascii="Arial" w:eastAsia="Times New Roman" w:hAnsi="Arial" w:cs="Arial"/>
                <w:b/>
                <w:bCs/>
                <w:color w:val="000000"/>
                <w:lang w:val="en-US"/>
              </w:rPr>
            </w:pPr>
          </w:p>
        </w:tc>
        <w:tc>
          <w:tcPr>
            <w:tcW w:w="943" w:type="dxa"/>
            <w:tcBorders>
              <w:top w:val="nil"/>
              <w:left w:val="nil"/>
              <w:bottom w:val="single" w:sz="4" w:space="0" w:color="auto"/>
              <w:right w:val="nil"/>
            </w:tcBorders>
            <w:shd w:val="clear" w:color="000000" w:fill="FFFF00"/>
          </w:tcPr>
          <w:p w14:paraId="508F03D1" w14:textId="77777777" w:rsidR="00EF5CDA" w:rsidRPr="00CB236C" w:rsidRDefault="00EF5CDA" w:rsidP="000723B1">
            <w:pPr>
              <w:spacing w:after="0" w:line="240" w:lineRule="auto"/>
              <w:jc w:val="center"/>
              <w:rPr>
                <w:rFonts w:ascii="Arial" w:eastAsia="Times New Roman" w:hAnsi="Arial" w:cs="Arial"/>
                <w:color w:val="000000"/>
                <w:lang w:val="en-US"/>
              </w:rPr>
            </w:pPr>
          </w:p>
        </w:tc>
        <w:tc>
          <w:tcPr>
            <w:tcW w:w="1042" w:type="dxa"/>
            <w:tcBorders>
              <w:top w:val="nil"/>
              <w:left w:val="nil"/>
              <w:bottom w:val="single" w:sz="4" w:space="0" w:color="auto"/>
              <w:right w:val="single" w:sz="4" w:space="0" w:color="auto"/>
            </w:tcBorders>
            <w:shd w:val="clear" w:color="000000" w:fill="FFFF00"/>
            <w:noWrap/>
            <w:vAlign w:val="bottom"/>
            <w:hideMark/>
          </w:tcPr>
          <w:p w14:paraId="664D8AA1" w14:textId="167E31E1" w:rsidR="00EF5CDA" w:rsidRPr="00CB236C" w:rsidRDefault="00EF5CDA" w:rsidP="000723B1">
            <w:pPr>
              <w:spacing w:after="0" w:line="240" w:lineRule="auto"/>
              <w:jc w:val="center"/>
              <w:rPr>
                <w:rFonts w:ascii="Arial" w:eastAsia="Times New Roman" w:hAnsi="Arial" w:cs="Arial"/>
                <w:color w:val="000000"/>
                <w:lang w:val="en-US"/>
              </w:rPr>
            </w:pPr>
          </w:p>
        </w:tc>
      </w:tr>
      <w:tr w:rsidR="00EF5CDA" w:rsidRPr="00CB236C" w14:paraId="58D0F79A" w14:textId="77777777" w:rsidTr="000723B1">
        <w:trPr>
          <w:trHeight w:val="133"/>
        </w:trPr>
        <w:tc>
          <w:tcPr>
            <w:tcW w:w="1152" w:type="dxa"/>
            <w:tcBorders>
              <w:top w:val="nil"/>
              <w:left w:val="nil"/>
              <w:bottom w:val="nil"/>
              <w:right w:val="nil"/>
            </w:tcBorders>
            <w:noWrap/>
            <w:vAlign w:val="bottom"/>
            <w:hideMark/>
          </w:tcPr>
          <w:p w14:paraId="7E5BBDAE" w14:textId="77777777" w:rsidR="00EF5CDA" w:rsidRPr="00CB236C" w:rsidRDefault="00EF5CDA" w:rsidP="00EF5CDA">
            <w:pPr>
              <w:spacing w:after="0" w:line="240" w:lineRule="auto"/>
              <w:rPr>
                <w:rFonts w:ascii="Arial" w:eastAsia="Times New Roman" w:hAnsi="Arial" w:cs="Arial"/>
                <w:color w:val="000000"/>
                <w:lang w:val="en-US"/>
              </w:rPr>
            </w:pPr>
          </w:p>
        </w:tc>
        <w:tc>
          <w:tcPr>
            <w:tcW w:w="686" w:type="dxa"/>
            <w:tcBorders>
              <w:top w:val="nil"/>
              <w:left w:val="nil"/>
              <w:bottom w:val="nil"/>
              <w:right w:val="nil"/>
            </w:tcBorders>
            <w:noWrap/>
            <w:vAlign w:val="bottom"/>
            <w:hideMark/>
          </w:tcPr>
          <w:p w14:paraId="2088C7CE" w14:textId="77777777" w:rsidR="00EF5CDA" w:rsidRPr="00CB236C" w:rsidRDefault="00EF5CDA" w:rsidP="000723B1">
            <w:pPr>
              <w:spacing w:after="0" w:line="240" w:lineRule="auto"/>
              <w:jc w:val="center"/>
              <w:rPr>
                <w:rFonts w:ascii="Arial" w:eastAsia="Times New Roman" w:hAnsi="Arial" w:cs="Arial"/>
                <w:sz w:val="20"/>
                <w:szCs w:val="20"/>
                <w:lang w:val="en-US"/>
              </w:rPr>
            </w:pPr>
          </w:p>
        </w:tc>
        <w:tc>
          <w:tcPr>
            <w:tcW w:w="1843" w:type="dxa"/>
            <w:tcBorders>
              <w:top w:val="nil"/>
              <w:left w:val="single" w:sz="4" w:space="0" w:color="auto"/>
              <w:bottom w:val="single" w:sz="4" w:space="0" w:color="auto"/>
              <w:right w:val="single" w:sz="4" w:space="0" w:color="auto"/>
            </w:tcBorders>
            <w:noWrap/>
            <w:vAlign w:val="bottom"/>
            <w:hideMark/>
          </w:tcPr>
          <w:p w14:paraId="3A65EC99" w14:textId="1964AB49" w:rsidR="00EF5CDA" w:rsidRPr="00CB236C" w:rsidRDefault="00EF5CDA" w:rsidP="000723B1">
            <w:pPr>
              <w:spacing w:after="0" w:line="240" w:lineRule="auto"/>
              <w:jc w:val="center"/>
              <w:rPr>
                <w:rFonts w:ascii="Arial" w:eastAsia="Times New Roman" w:hAnsi="Arial" w:cs="Arial"/>
                <w:b/>
                <w:bCs/>
                <w:color w:val="000000"/>
                <w:lang w:val="en-US"/>
              </w:rPr>
            </w:pPr>
            <w:r w:rsidRPr="00CB236C">
              <w:rPr>
                <w:rFonts w:ascii="Arial" w:eastAsia="Times New Roman" w:hAnsi="Arial" w:cs="Arial"/>
                <w:b/>
                <w:bCs/>
                <w:color w:val="000000"/>
                <w:lang w:val="en-US"/>
              </w:rPr>
              <w:t>1</w:t>
            </w:r>
            <w:r>
              <w:rPr>
                <w:rFonts w:ascii="Arial" w:eastAsia="Times New Roman" w:hAnsi="Arial" w:cs="Arial"/>
                <w:b/>
                <w:bCs/>
                <w:color w:val="000000"/>
                <w:lang w:val="en-US"/>
              </w:rPr>
              <w:t xml:space="preserve"> - 3</w:t>
            </w:r>
          </w:p>
        </w:tc>
        <w:tc>
          <w:tcPr>
            <w:tcW w:w="850" w:type="dxa"/>
            <w:tcBorders>
              <w:top w:val="nil"/>
              <w:left w:val="nil"/>
              <w:bottom w:val="single" w:sz="4" w:space="0" w:color="auto"/>
              <w:right w:val="single" w:sz="4" w:space="0" w:color="auto"/>
            </w:tcBorders>
            <w:noWrap/>
            <w:vAlign w:val="bottom"/>
            <w:hideMark/>
          </w:tcPr>
          <w:p w14:paraId="73327D59" w14:textId="2AAE8C4C" w:rsidR="00EF5CDA" w:rsidRPr="00CB236C" w:rsidRDefault="00EF5CDA" w:rsidP="000723B1">
            <w:pPr>
              <w:spacing w:after="0" w:line="240" w:lineRule="auto"/>
              <w:jc w:val="center"/>
              <w:rPr>
                <w:rFonts w:ascii="Arial" w:eastAsia="Times New Roman" w:hAnsi="Arial" w:cs="Arial"/>
                <w:b/>
                <w:bCs/>
                <w:color w:val="000000"/>
                <w:lang w:val="en-US"/>
              </w:rPr>
            </w:pPr>
            <w:r>
              <w:rPr>
                <w:rFonts w:ascii="Arial" w:eastAsia="Times New Roman" w:hAnsi="Arial" w:cs="Arial"/>
                <w:b/>
                <w:bCs/>
                <w:color w:val="000000"/>
                <w:lang w:val="en-US"/>
              </w:rPr>
              <w:t>4-6</w:t>
            </w:r>
          </w:p>
        </w:tc>
        <w:tc>
          <w:tcPr>
            <w:tcW w:w="943" w:type="dxa"/>
            <w:tcBorders>
              <w:top w:val="nil"/>
              <w:left w:val="nil"/>
              <w:bottom w:val="single" w:sz="4" w:space="0" w:color="auto"/>
              <w:right w:val="nil"/>
            </w:tcBorders>
          </w:tcPr>
          <w:p w14:paraId="1E2047F6" w14:textId="2C5FFE5C" w:rsidR="00EF5CDA" w:rsidRPr="00CB236C" w:rsidRDefault="00EF5CDA" w:rsidP="000723B1">
            <w:pPr>
              <w:spacing w:after="0" w:line="240" w:lineRule="auto"/>
              <w:jc w:val="center"/>
              <w:rPr>
                <w:rFonts w:ascii="Arial" w:eastAsia="Times New Roman" w:hAnsi="Arial" w:cs="Arial"/>
                <w:b/>
                <w:bCs/>
                <w:color w:val="000000"/>
                <w:lang w:val="en-US"/>
              </w:rPr>
            </w:pPr>
            <w:r>
              <w:rPr>
                <w:rFonts w:ascii="Arial" w:eastAsia="Times New Roman" w:hAnsi="Arial" w:cs="Arial"/>
                <w:b/>
                <w:bCs/>
                <w:color w:val="000000"/>
                <w:lang w:val="en-US"/>
              </w:rPr>
              <w:t>7-8</w:t>
            </w:r>
          </w:p>
        </w:tc>
        <w:tc>
          <w:tcPr>
            <w:tcW w:w="1042" w:type="dxa"/>
            <w:tcBorders>
              <w:top w:val="nil"/>
              <w:left w:val="nil"/>
              <w:bottom w:val="single" w:sz="4" w:space="0" w:color="auto"/>
              <w:right w:val="single" w:sz="4" w:space="0" w:color="auto"/>
            </w:tcBorders>
            <w:noWrap/>
            <w:vAlign w:val="bottom"/>
            <w:hideMark/>
          </w:tcPr>
          <w:p w14:paraId="72FFC261" w14:textId="32F06686" w:rsidR="00EF5CDA" w:rsidRPr="00CB236C" w:rsidRDefault="00EF5CDA" w:rsidP="000723B1">
            <w:pPr>
              <w:spacing w:after="0" w:line="240" w:lineRule="auto"/>
              <w:jc w:val="center"/>
              <w:rPr>
                <w:rFonts w:ascii="Arial" w:eastAsia="Times New Roman" w:hAnsi="Arial" w:cs="Arial"/>
                <w:b/>
                <w:bCs/>
                <w:color w:val="000000"/>
                <w:lang w:val="en-US"/>
              </w:rPr>
            </w:pPr>
            <w:r>
              <w:rPr>
                <w:rFonts w:ascii="Arial" w:eastAsia="Times New Roman" w:hAnsi="Arial" w:cs="Arial"/>
                <w:b/>
                <w:bCs/>
                <w:color w:val="000000"/>
                <w:lang w:val="en-US"/>
              </w:rPr>
              <w:t>9-10</w:t>
            </w:r>
          </w:p>
        </w:tc>
      </w:tr>
      <w:tr w:rsidR="00EF5CDA" w:rsidRPr="00CB236C" w14:paraId="6601F8DA" w14:textId="77777777" w:rsidTr="000723B1">
        <w:trPr>
          <w:trHeight w:val="107"/>
        </w:trPr>
        <w:tc>
          <w:tcPr>
            <w:tcW w:w="1152" w:type="dxa"/>
            <w:tcBorders>
              <w:top w:val="nil"/>
              <w:left w:val="nil"/>
              <w:bottom w:val="nil"/>
              <w:right w:val="nil"/>
            </w:tcBorders>
            <w:noWrap/>
            <w:vAlign w:val="bottom"/>
            <w:hideMark/>
          </w:tcPr>
          <w:p w14:paraId="63B7AC3B" w14:textId="77777777" w:rsidR="00EF5CDA" w:rsidRPr="00CB236C" w:rsidRDefault="00EF5CDA" w:rsidP="00EF5CDA">
            <w:pPr>
              <w:spacing w:after="0" w:line="240" w:lineRule="auto"/>
              <w:jc w:val="center"/>
              <w:rPr>
                <w:rFonts w:ascii="Arial" w:eastAsia="Times New Roman" w:hAnsi="Arial" w:cs="Arial"/>
                <w:b/>
                <w:bCs/>
                <w:color w:val="000000"/>
                <w:lang w:val="en-US"/>
              </w:rPr>
            </w:pPr>
          </w:p>
        </w:tc>
        <w:tc>
          <w:tcPr>
            <w:tcW w:w="686" w:type="dxa"/>
            <w:tcBorders>
              <w:top w:val="nil"/>
              <w:left w:val="nil"/>
              <w:bottom w:val="nil"/>
              <w:right w:val="nil"/>
            </w:tcBorders>
            <w:noWrap/>
            <w:vAlign w:val="bottom"/>
            <w:hideMark/>
          </w:tcPr>
          <w:p w14:paraId="185732BF" w14:textId="77777777" w:rsidR="00EF5CDA" w:rsidRPr="00CB236C" w:rsidRDefault="00EF5CDA" w:rsidP="00EF5CDA">
            <w:pPr>
              <w:spacing w:after="0" w:line="240" w:lineRule="auto"/>
              <w:rPr>
                <w:rFonts w:ascii="Arial" w:eastAsia="Times New Roman" w:hAnsi="Arial" w:cs="Arial"/>
                <w:sz w:val="20"/>
                <w:szCs w:val="20"/>
                <w:lang w:val="en-US"/>
              </w:rPr>
            </w:pPr>
          </w:p>
        </w:tc>
        <w:tc>
          <w:tcPr>
            <w:tcW w:w="4678" w:type="dxa"/>
            <w:gridSpan w:val="4"/>
            <w:tcBorders>
              <w:top w:val="single" w:sz="4" w:space="0" w:color="auto"/>
              <w:left w:val="single" w:sz="4" w:space="0" w:color="auto"/>
              <w:bottom w:val="single" w:sz="4" w:space="0" w:color="auto"/>
              <w:right w:val="single" w:sz="4" w:space="0" w:color="auto"/>
            </w:tcBorders>
          </w:tcPr>
          <w:p w14:paraId="64427EA9" w14:textId="57755B3E" w:rsidR="00EF5CDA" w:rsidRPr="00D9123E" w:rsidRDefault="00EF5CDA" w:rsidP="00EF5CDA">
            <w:pPr>
              <w:spacing w:after="0" w:line="240" w:lineRule="auto"/>
              <w:jc w:val="center"/>
              <w:rPr>
                <w:rFonts w:ascii="Arial" w:eastAsia="Times New Roman" w:hAnsi="Arial" w:cs="Arial"/>
                <w:b/>
                <w:bCs/>
                <w:lang w:val="en-US"/>
              </w:rPr>
            </w:pPr>
            <w:r w:rsidRPr="00D9123E">
              <w:rPr>
                <w:rFonts w:ascii="Arial" w:eastAsia="Times New Roman" w:hAnsi="Arial" w:cs="Arial"/>
                <w:b/>
                <w:bCs/>
                <w:lang w:val="en-US"/>
              </w:rPr>
              <w:t xml:space="preserve"> </w:t>
            </w:r>
            <w:r w:rsidRPr="00D9123E">
              <w:rPr>
                <w:rFonts w:ascii="Arial" w:hAnsi="Arial" w:cs="Arial"/>
                <w:b/>
                <w:bCs/>
                <w:sz w:val="18"/>
                <w:szCs w:val="18"/>
              </w:rPr>
              <w:t>Probabilidad ocurrencia</w:t>
            </w:r>
            <w:r w:rsidRPr="00D9123E">
              <w:rPr>
                <w:rFonts w:ascii="Arial" w:eastAsia="Times New Roman" w:hAnsi="Arial" w:cs="Arial"/>
                <w:b/>
                <w:bCs/>
                <w:lang w:val="en-US"/>
              </w:rPr>
              <w:t xml:space="preserve"> </w:t>
            </w:r>
          </w:p>
        </w:tc>
      </w:tr>
    </w:tbl>
    <w:p w14:paraId="74B4ACC4" w14:textId="77777777" w:rsidR="00CB236C" w:rsidRPr="00CB236C" w:rsidRDefault="00CB236C" w:rsidP="00CB236C">
      <w:pPr>
        <w:autoSpaceDE w:val="0"/>
        <w:autoSpaceDN w:val="0"/>
        <w:adjustRightInd w:val="0"/>
        <w:spacing w:after="0" w:line="240" w:lineRule="auto"/>
        <w:jc w:val="both"/>
        <w:rPr>
          <w:rFonts w:ascii="Arial" w:hAnsi="Arial" w:cs="Arial"/>
          <w:b/>
          <w:u w:val="single"/>
        </w:rPr>
      </w:pPr>
    </w:p>
    <w:p w14:paraId="5254D8C8" w14:textId="77777777" w:rsidR="00CB236C" w:rsidRPr="00CB236C" w:rsidRDefault="00CB236C" w:rsidP="00CB236C">
      <w:pPr>
        <w:autoSpaceDE w:val="0"/>
        <w:autoSpaceDN w:val="0"/>
        <w:adjustRightInd w:val="0"/>
        <w:spacing w:after="0" w:line="240" w:lineRule="auto"/>
        <w:jc w:val="both"/>
        <w:rPr>
          <w:rFonts w:ascii="Arial" w:hAnsi="Arial" w:cs="Arial"/>
          <w:b/>
          <w:u w:val="single"/>
        </w:rPr>
      </w:pPr>
    </w:p>
    <w:p w14:paraId="1C0D5AFB" w14:textId="77777777" w:rsidR="00CB236C" w:rsidRPr="00CB236C" w:rsidRDefault="00CB236C" w:rsidP="00CB236C">
      <w:pPr>
        <w:autoSpaceDE w:val="0"/>
        <w:autoSpaceDN w:val="0"/>
        <w:adjustRightInd w:val="0"/>
        <w:spacing w:after="0" w:line="240" w:lineRule="auto"/>
        <w:jc w:val="both"/>
        <w:rPr>
          <w:rFonts w:ascii="Arial" w:hAnsi="Arial" w:cs="Arial"/>
          <w:b/>
          <w:u w:val="single"/>
        </w:rPr>
      </w:pPr>
    </w:p>
    <w:p w14:paraId="47681F5B" w14:textId="77777777" w:rsidR="00CB236C" w:rsidRPr="00CB236C" w:rsidRDefault="00CB236C" w:rsidP="00CB236C">
      <w:pPr>
        <w:autoSpaceDE w:val="0"/>
        <w:autoSpaceDN w:val="0"/>
        <w:adjustRightInd w:val="0"/>
        <w:spacing w:after="0" w:line="240" w:lineRule="auto"/>
        <w:jc w:val="both"/>
        <w:rPr>
          <w:rFonts w:ascii="Arial" w:hAnsi="Arial" w:cs="Arial"/>
          <w:b/>
          <w:u w:val="single"/>
        </w:rPr>
      </w:pPr>
    </w:p>
    <w:p w14:paraId="0087CD8A" w14:textId="77777777" w:rsidR="00CB236C" w:rsidRPr="00CB236C" w:rsidRDefault="00CB236C" w:rsidP="00CB236C">
      <w:pPr>
        <w:autoSpaceDE w:val="0"/>
        <w:autoSpaceDN w:val="0"/>
        <w:adjustRightInd w:val="0"/>
        <w:spacing w:after="0" w:line="240" w:lineRule="auto"/>
        <w:jc w:val="both"/>
        <w:rPr>
          <w:rFonts w:ascii="Arial" w:hAnsi="Arial" w:cs="Arial"/>
          <w:b/>
          <w:u w:val="single"/>
        </w:rPr>
      </w:pPr>
    </w:p>
    <w:p w14:paraId="74E4D4B0" w14:textId="77777777" w:rsidR="00CB236C" w:rsidRPr="00CB236C" w:rsidRDefault="00CB236C" w:rsidP="00CB236C">
      <w:pPr>
        <w:autoSpaceDE w:val="0"/>
        <w:autoSpaceDN w:val="0"/>
        <w:adjustRightInd w:val="0"/>
        <w:spacing w:after="0" w:line="240" w:lineRule="auto"/>
        <w:jc w:val="both"/>
        <w:rPr>
          <w:rFonts w:ascii="Arial" w:hAnsi="Arial" w:cs="Arial"/>
          <w:b/>
          <w:u w:val="single"/>
        </w:rPr>
      </w:pPr>
    </w:p>
    <w:p w14:paraId="09C04E91" w14:textId="77777777" w:rsidR="00CB236C" w:rsidRPr="00CB236C" w:rsidRDefault="00CB236C" w:rsidP="00CB236C">
      <w:pPr>
        <w:autoSpaceDE w:val="0"/>
        <w:autoSpaceDN w:val="0"/>
        <w:adjustRightInd w:val="0"/>
        <w:spacing w:after="0" w:line="240" w:lineRule="auto"/>
        <w:jc w:val="both"/>
        <w:rPr>
          <w:rFonts w:ascii="Arial" w:hAnsi="Arial" w:cs="Arial"/>
          <w:b/>
          <w:u w:val="single"/>
        </w:rPr>
      </w:pPr>
    </w:p>
    <w:p w14:paraId="3192BB9C" w14:textId="77777777" w:rsidR="00CB236C" w:rsidRPr="00CB236C" w:rsidRDefault="00CB236C" w:rsidP="00CB236C">
      <w:pPr>
        <w:autoSpaceDE w:val="0"/>
        <w:autoSpaceDN w:val="0"/>
        <w:adjustRightInd w:val="0"/>
        <w:spacing w:after="0" w:line="240" w:lineRule="auto"/>
        <w:jc w:val="center"/>
        <w:rPr>
          <w:rFonts w:ascii="Arial" w:hAnsi="Arial" w:cs="Arial"/>
          <w:b/>
          <w:sz w:val="18"/>
          <w:szCs w:val="18"/>
        </w:rPr>
      </w:pPr>
    </w:p>
    <w:p w14:paraId="25B7EFCA" w14:textId="77777777" w:rsidR="00CB236C" w:rsidRDefault="00CB236C" w:rsidP="00CB236C">
      <w:pPr>
        <w:autoSpaceDE w:val="0"/>
        <w:autoSpaceDN w:val="0"/>
        <w:adjustRightInd w:val="0"/>
        <w:spacing w:after="0" w:line="240" w:lineRule="auto"/>
        <w:jc w:val="center"/>
        <w:rPr>
          <w:rFonts w:ascii="Arial" w:hAnsi="Arial" w:cs="Arial"/>
          <w:b/>
          <w:sz w:val="18"/>
          <w:szCs w:val="18"/>
        </w:rPr>
      </w:pPr>
    </w:p>
    <w:p w14:paraId="17BEE2D5" w14:textId="77777777" w:rsidR="00CB236C" w:rsidRDefault="00CB236C" w:rsidP="00CB236C">
      <w:pPr>
        <w:autoSpaceDE w:val="0"/>
        <w:autoSpaceDN w:val="0"/>
        <w:adjustRightInd w:val="0"/>
        <w:spacing w:after="0" w:line="240" w:lineRule="auto"/>
        <w:jc w:val="center"/>
        <w:rPr>
          <w:rFonts w:ascii="Arial" w:hAnsi="Arial" w:cs="Arial"/>
          <w:b/>
          <w:sz w:val="18"/>
          <w:szCs w:val="18"/>
        </w:rPr>
      </w:pPr>
    </w:p>
    <w:p w14:paraId="72D23B78" w14:textId="23C3974C" w:rsidR="00CB236C" w:rsidRPr="00674017" w:rsidRDefault="00674017" w:rsidP="00674017">
      <w:pPr>
        <w:pStyle w:val="Descripcin"/>
        <w:spacing w:after="0"/>
        <w:jc w:val="center"/>
        <w:rPr>
          <w:rFonts w:ascii="Arial" w:hAnsi="Arial" w:cs="Arial"/>
          <w:i w:val="0"/>
          <w:iCs w:val="0"/>
          <w:color w:val="auto"/>
        </w:rPr>
      </w:pPr>
      <w:r w:rsidRPr="00674017">
        <w:rPr>
          <w:rFonts w:ascii="Arial" w:hAnsi="Arial" w:cs="Arial"/>
          <w:b/>
          <w:bCs/>
          <w:i w:val="0"/>
          <w:iCs w:val="0"/>
          <w:color w:val="auto"/>
        </w:rPr>
        <w:t xml:space="preserve">Tabla </w:t>
      </w:r>
      <w:r w:rsidRPr="00674017">
        <w:rPr>
          <w:rFonts w:ascii="Arial" w:hAnsi="Arial" w:cs="Arial"/>
          <w:b/>
          <w:bCs/>
          <w:i w:val="0"/>
          <w:iCs w:val="0"/>
          <w:color w:val="auto"/>
        </w:rPr>
        <w:fldChar w:fldCharType="begin"/>
      </w:r>
      <w:r w:rsidRPr="00674017">
        <w:rPr>
          <w:rFonts w:ascii="Arial" w:hAnsi="Arial" w:cs="Arial"/>
          <w:b/>
          <w:bCs/>
          <w:i w:val="0"/>
          <w:iCs w:val="0"/>
          <w:color w:val="auto"/>
        </w:rPr>
        <w:instrText xml:space="preserve"> SEQ Tabla \* ARABIC </w:instrText>
      </w:r>
      <w:r w:rsidRPr="00674017">
        <w:rPr>
          <w:rFonts w:ascii="Arial" w:hAnsi="Arial" w:cs="Arial"/>
          <w:b/>
          <w:bCs/>
          <w:i w:val="0"/>
          <w:iCs w:val="0"/>
          <w:color w:val="auto"/>
        </w:rPr>
        <w:fldChar w:fldCharType="separate"/>
      </w:r>
      <w:r w:rsidR="008E4C1D">
        <w:rPr>
          <w:rFonts w:ascii="Arial" w:hAnsi="Arial" w:cs="Arial"/>
          <w:b/>
          <w:bCs/>
          <w:i w:val="0"/>
          <w:iCs w:val="0"/>
          <w:noProof/>
          <w:color w:val="auto"/>
        </w:rPr>
        <w:t>6</w:t>
      </w:r>
      <w:r w:rsidRPr="00674017">
        <w:rPr>
          <w:rFonts w:ascii="Arial" w:hAnsi="Arial" w:cs="Arial"/>
          <w:b/>
          <w:bCs/>
          <w:i w:val="0"/>
          <w:iCs w:val="0"/>
          <w:color w:val="auto"/>
        </w:rPr>
        <w:fldChar w:fldCharType="end"/>
      </w:r>
      <w:r w:rsidR="00CB236C" w:rsidRPr="00674017">
        <w:rPr>
          <w:rFonts w:ascii="Arial" w:hAnsi="Arial" w:cs="Arial"/>
          <w:b/>
          <w:bCs/>
          <w:i w:val="0"/>
          <w:iCs w:val="0"/>
          <w:color w:val="auto"/>
        </w:rPr>
        <w:t>.</w:t>
      </w:r>
      <w:r w:rsidR="00CB236C" w:rsidRPr="00674017">
        <w:rPr>
          <w:rFonts w:ascii="Arial" w:hAnsi="Arial" w:cs="Arial"/>
          <w:i w:val="0"/>
          <w:iCs w:val="0"/>
          <w:color w:val="auto"/>
        </w:rPr>
        <w:t xml:space="preserve"> </w:t>
      </w:r>
      <w:r w:rsidR="00D9123E">
        <w:rPr>
          <w:rFonts w:ascii="Arial" w:hAnsi="Arial" w:cs="Arial"/>
          <w:i w:val="0"/>
          <w:iCs w:val="0"/>
          <w:color w:val="auto"/>
        </w:rPr>
        <w:t xml:space="preserve">Evaluación </w:t>
      </w:r>
      <w:r w:rsidR="00CB236C" w:rsidRPr="00674017">
        <w:rPr>
          <w:rFonts w:ascii="Arial" w:hAnsi="Arial" w:cs="Arial"/>
          <w:i w:val="0"/>
          <w:iCs w:val="0"/>
          <w:color w:val="auto"/>
        </w:rPr>
        <w:t xml:space="preserve">del riesgo severidad Vs. Probabilidad de </w:t>
      </w:r>
      <w:r w:rsidR="00D9123E">
        <w:rPr>
          <w:rFonts w:ascii="Arial" w:hAnsi="Arial" w:cs="Arial"/>
          <w:i w:val="0"/>
          <w:iCs w:val="0"/>
          <w:color w:val="auto"/>
        </w:rPr>
        <w:t>detección</w:t>
      </w:r>
    </w:p>
    <w:tbl>
      <w:tblPr>
        <w:tblpPr w:leftFromText="180" w:rightFromText="180" w:vertAnchor="text" w:horzAnchor="margin" w:tblpXSpec="center" w:tblpY="119"/>
        <w:tblW w:w="5665" w:type="dxa"/>
        <w:tblLook w:val="04A0" w:firstRow="1" w:lastRow="0" w:firstColumn="1" w:lastColumn="0" w:noHBand="0" w:noVBand="1"/>
      </w:tblPr>
      <w:tblGrid>
        <w:gridCol w:w="1152"/>
        <w:gridCol w:w="686"/>
        <w:gridCol w:w="1418"/>
        <w:gridCol w:w="850"/>
        <w:gridCol w:w="709"/>
        <w:gridCol w:w="850"/>
      </w:tblGrid>
      <w:tr w:rsidR="000723B1" w:rsidRPr="00CB236C" w14:paraId="344B42A0" w14:textId="77777777" w:rsidTr="000723B1">
        <w:trPr>
          <w:trHeight w:val="85"/>
        </w:trPr>
        <w:tc>
          <w:tcPr>
            <w:tcW w:w="1152" w:type="dxa"/>
            <w:vMerge w:val="restart"/>
            <w:tcBorders>
              <w:top w:val="single" w:sz="4" w:space="0" w:color="auto"/>
              <w:left w:val="single" w:sz="4" w:space="0" w:color="auto"/>
              <w:right w:val="single" w:sz="4" w:space="0" w:color="auto"/>
            </w:tcBorders>
            <w:textDirection w:val="btLr"/>
            <w:vAlign w:val="center"/>
          </w:tcPr>
          <w:p w14:paraId="3928CC60" w14:textId="77777777" w:rsidR="000723B1" w:rsidRDefault="000723B1" w:rsidP="00A005C1">
            <w:pPr>
              <w:autoSpaceDE w:val="0"/>
              <w:autoSpaceDN w:val="0"/>
              <w:adjustRightInd w:val="0"/>
              <w:spacing w:after="0" w:line="240" w:lineRule="auto"/>
              <w:jc w:val="center"/>
              <w:rPr>
                <w:rFonts w:ascii="Arial" w:hAnsi="Arial" w:cs="Arial"/>
                <w:b/>
                <w:sz w:val="18"/>
                <w:szCs w:val="18"/>
              </w:rPr>
            </w:pPr>
            <w:r w:rsidRPr="00CB236C">
              <w:rPr>
                <w:rFonts w:ascii="Arial" w:hAnsi="Arial" w:cs="Arial"/>
                <w:b/>
                <w:sz w:val="18"/>
                <w:szCs w:val="18"/>
              </w:rPr>
              <w:t>Severidad</w:t>
            </w:r>
          </w:p>
        </w:tc>
        <w:tc>
          <w:tcPr>
            <w:tcW w:w="4513" w:type="dxa"/>
            <w:gridSpan w:val="5"/>
            <w:tcBorders>
              <w:top w:val="single" w:sz="4" w:space="0" w:color="auto"/>
              <w:left w:val="single" w:sz="4" w:space="0" w:color="auto"/>
              <w:bottom w:val="single" w:sz="4" w:space="0" w:color="auto"/>
              <w:right w:val="single" w:sz="4" w:space="0" w:color="auto"/>
            </w:tcBorders>
            <w:vAlign w:val="bottom"/>
            <w:hideMark/>
          </w:tcPr>
          <w:p w14:paraId="6D356407" w14:textId="77777777" w:rsidR="000723B1" w:rsidRPr="000723B1" w:rsidRDefault="000723B1" w:rsidP="00A005C1">
            <w:pPr>
              <w:autoSpaceDE w:val="0"/>
              <w:autoSpaceDN w:val="0"/>
              <w:adjustRightInd w:val="0"/>
              <w:spacing w:after="0" w:line="240" w:lineRule="auto"/>
              <w:jc w:val="center"/>
              <w:rPr>
                <w:rFonts w:ascii="Arial" w:eastAsia="Times New Roman" w:hAnsi="Arial" w:cs="Arial"/>
                <w:b/>
                <w:lang w:val="en-US"/>
              </w:rPr>
            </w:pPr>
            <w:r w:rsidRPr="000723B1">
              <w:rPr>
                <w:rFonts w:ascii="Arial" w:hAnsi="Arial" w:cs="Arial"/>
                <w:b/>
                <w:sz w:val="18"/>
                <w:szCs w:val="18"/>
              </w:rPr>
              <w:t>Evaluación del riesgo</w:t>
            </w:r>
            <w:r w:rsidRPr="000723B1">
              <w:rPr>
                <w:rFonts w:ascii="Arial" w:eastAsia="Times New Roman" w:hAnsi="Arial" w:cs="Arial"/>
                <w:b/>
                <w:lang w:val="en-US"/>
              </w:rPr>
              <w:t xml:space="preserve"> </w:t>
            </w:r>
          </w:p>
        </w:tc>
      </w:tr>
      <w:tr w:rsidR="000723B1" w:rsidRPr="00CB236C" w14:paraId="79F14323" w14:textId="77777777" w:rsidTr="000723B1">
        <w:trPr>
          <w:trHeight w:val="124"/>
        </w:trPr>
        <w:tc>
          <w:tcPr>
            <w:tcW w:w="1152" w:type="dxa"/>
            <w:vMerge/>
            <w:tcBorders>
              <w:left w:val="single" w:sz="4" w:space="0" w:color="auto"/>
              <w:right w:val="single" w:sz="4" w:space="0" w:color="auto"/>
            </w:tcBorders>
            <w:textDirection w:val="btLr"/>
            <w:vAlign w:val="center"/>
            <w:hideMark/>
          </w:tcPr>
          <w:p w14:paraId="4647C51F" w14:textId="77777777" w:rsidR="000723B1" w:rsidRPr="00CB236C" w:rsidRDefault="000723B1" w:rsidP="00A005C1">
            <w:pPr>
              <w:autoSpaceDE w:val="0"/>
              <w:autoSpaceDN w:val="0"/>
              <w:adjustRightInd w:val="0"/>
              <w:spacing w:after="0" w:line="240" w:lineRule="auto"/>
              <w:jc w:val="center"/>
              <w:rPr>
                <w:rFonts w:ascii="Arial" w:hAnsi="Arial" w:cs="Arial"/>
                <w:b/>
                <w:sz w:val="18"/>
                <w:szCs w:val="18"/>
              </w:rPr>
            </w:pPr>
          </w:p>
        </w:tc>
        <w:tc>
          <w:tcPr>
            <w:tcW w:w="686" w:type="dxa"/>
            <w:tcBorders>
              <w:top w:val="nil"/>
              <w:left w:val="nil"/>
              <w:bottom w:val="single" w:sz="4" w:space="0" w:color="auto"/>
              <w:right w:val="single" w:sz="4" w:space="0" w:color="auto"/>
            </w:tcBorders>
            <w:noWrap/>
            <w:vAlign w:val="bottom"/>
            <w:hideMark/>
          </w:tcPr>
          <w:p w14:paraId="4A621DAA" w14:textId="77777777" w:rsidR="000723B1" w:rsidRPr="000723B1" w:rsidRDefault="000723B1" w:rsidP="000723B1">
            <w:pPr>
              <w:spacing w:after="0" w:line="240" w:lineRule="auto"/>
              <w:jc w:val="center"/>
              <w:rPr>
                <w:rFonts w:ascii="Arial" w:eastAsia="Times New Roman" w:hAnsi="Arial" w:cs="Arial"/>
                <w:b/>
                <w:color w:val="000000"/>
                <w:lang w:val="en-US"/>
              </w:rPr>
            </w:pPr>
            <w:r w:rsidRPr="000723B1">
              <w:rPr>
                <w:rFonts w:ascii="Arial" w:eastAsia="Times New Roman" w:hAnsi="Arial" w:cs="Arial"/>
                <w:b/>
                <w:color w:val="000000"/>
                <w:lang w:val="en-US"/>
              </w:rPr>
              <w:t>9-10</w:t>
            </w:r>
          </w:p>
        </w:tc>
        <w:tc>
          <w:tcPr>
            <w:tcW w:w="1418" w:type="dxa"/>
            <w:tcBorders>
              <w:top w:val="nil"/>
              <w:left w:val="nil"/>
              <w:bottom w:val="single" w:sz="4" w:space="0" w:color="auto"/>
              <w:right w:val="single" w:sz="4" w:space="0" w:color="auto"/>
            </w:tcBorders>
            <w:shd w:val="clear" w:color="auto" w:fill="EE0000"/>
            <w:noWrap/>
            <w:vAlign w:val="bottom"/>
            <w:hideMark/>
          </w:tcPr>
          <w:p w14:paraId="3118CFB6" w14:textId="5EAB46EE" w:rsidR="000723B1" w:rsidRPr="000723B1" w:rsidRDefault="000723B1" w:rsidP="000723B1">
            <w:pPr>
              <w:spacing w:after="0" w:line="240" w:lineRule="auto"/>
              <w:jc w:val="center"/>
              <w:rPr>
                <w:rFonts w:ascii="Arial" w:eastAsia="Times New Roman" w:hAnsi="Arial" w:cs="Arial"/>
                <w:b/>
                <w:color w:val="000000"/>
                <w:lang w:val="en-US"/>
              </w:rPr>
            </w:pPr>
            <w:r w:rsidRPr="000723B1">
              <w:rPr>
                <w:rFonts w:ascii="Arial" w:eastAsia="Times New Roman" w:hAnsi="Arial" w:cs="Arial"/>
                <w:b/>
                <w:color w:val="000000"/>
                <w:lang w:val="en-US"/>
              </w:rPr>
              <w:t>R2,</w:t>
            </w:r>
            <w:r>
              <w:rPr>
                <w:rFonts w:ascii="Arial" w:eastAsia="Times New Roman" w:hAnsi="Arial" w:cs="Arial"/>
                <w:b/>
                <w:color w:val="000000"/>
                <w:lang w:val="en-US"/>
              </w:rPr>
              <w:t xml:space="preserve"> </w:t>
            </w:r>
            <w:r w:rsidRPr="000723B1">
              <w:rPr>
                <w:rFonts w:ascii="Arial" w:eastAsia="Times New Roman" w:hAnsi="Arial" w:cs="Arial"/>
                <w:b/>
                <w:color w:val="000000"/>
                <w:lang w:val="en-US"/>
              </w:rPr>
              <w:t>R5,</w:t>
            </w:r>
            <w:r>
              <w:rPr>
                <w:rFonts w:ascii="Arial" w:eastAsia="Times New Roman" w:hAnsi="Arial" w:cs="Arial"/>
                <w:b/>
                <w:color w:val="000000"/>
                <w:lang w:val="en-US"/>
              </w:rPr>
              <w:t xml:space="preserve"> </w:t>
            </w:r>
            <w:r w:rsidRPr="000723B1">
              <w:rPr>
                <w:rFonts w:ascii="Arial" w:eastAsia="Times New Roman" w:hAnsi="Arial" w:cs="Arial"/>
                <w:b/>
                <w:color w:val="000000"/>
                <w:lang w:val="en-US"/>
              </w:rPr>
              <w:t>R6</w:t>
            </w:r>
          </w:p>
        </w:tc>
        <w:tc>
          <w:tcPr>
            <w:tcW w:w="850" w:type="dxa"/>
            <w:tcBorders>
              <w:top w:val="nil"/>
              <w:left w:val="nil"/>
              <w:bottom w:val="single" w:sz="4" w:space="0" w:color="auto"/>
              <w:right w:val="single" w:sz="4" w:space="0" w:color="auto"/>
            </w:tcBorders>
            <w:shd w:val="clear" w:color="auto" w:fill="EE0000"/>
            <w:noWrap/>
            <w:vAlign w:val="bottom"/>
            <w:hideMark/>
          </w:tcPr>
          <w:p w14:paraId="1FE54180" w14:textId="3FEFABDB" w:rsidR="000723B1" w:rsidRPr="000723B1" w:rsidRDefault="000723B1" w:rsidP="000723B1">
            <w:pPr>
              <w:spacing w:after="0" w:line="240" w:lineRule="auto"/>
              <w:jc w:val="center"/>
              <w:rPr>
                <w:rFonts w:ascii="Arial" w:eastAsia="Times New Roman" w:hAnsi="Arial" w:cs="Arial"/>
                <w:b/>
                <w:color w:val="000000"/>
                <w:lang w:val="en-US"/>
              </w:rPr>
            </w:pPr>
          </w:p>
        </w:tc>
        <w:tc>
          <w:tcPr>
            <w:tcW w:w="709" w:type="dxa"/>
            <w:tcBorders>
              <w:top w:val="nil"/>
              <w:left w:val="nil"/>
              <w:bottom w:val="single" w:sz="4" w:space="0" w:color="auto"/>
              <w:right w:val="nil"/>
            </w:tcBorders>
            <w:shd w:val="clear" w:color="000000" w:fill="FF0000"/>
          </w:tcPr>
          <w:p w14:paraId="390E90CF" w14:textId="77777777" w:rsidR="000723B1" w:rsidRPr="000723B1" w:rsidRDefault="000723B1" w:rsidP="000723B1">
            <w:pPr>
              <w:spacing w:after="0" w:line="240" w:lineRule="auto"/>
              <w:jc w:val="center"/>
              <w:rPr>
                <w:rFonts w:ascii="Arial" w:eastAsia="Times New Roman" w:hAnsi="Arial" w:cs="Arial"/>
                <w:b/>
                <w:color w:val="000000"/>
                <w:lang w:val="en-US"/>
              </w:rPr>
            </w:pPr>
          </w:p>
        </w:tc>
        <w:tc>
          <w:tcPr>
            <w:tcW w:w="850" w:type="dxa"/>
            <w:tcBorders>
              <w:top w:val="nil"/>
              <w:left w:val="nil"/>
              <w:bottom w:val="single" w:sz="4" w:space="0" w:color="auto"/>
              <w:right w:val="single" w:sz="4" w:space="0" w:color="auto"/>
            </w:tcBorders>
            <w:shd w:val="clear" w:color="000000" w:fill="FF0000"/>
            <w:noWrap/>
            <w:vAlign w:val="bottom"/>
            <w:hideMark/>
          </w:tcPr>
          <w:p w14:paraId="7ED62FB6" w14:textId="68A0B4BE" w:rsidR="000723B1" w:rsidRPr="000723B1" w:rsidRDefault="000723B1" w:rsidP="000723B1">
            <w:pPr>
              <w:spacing w:after="0" w:line="240" w:lineRule="auto"/>
              <w:jc w:val="center"/>
              <w:rPr>
                <w:rFonts w:ascii="Arial" w:eastAsia="Times New Roman" w:hAnsi="Arial" w:cs="Arial"/>
                <w:b/>
                <w:color w:val="000000"/>
                <w:lang w:val="en-US"/>
              </w:rPr>
            </w:pPr>
            <w:r w:rsidRPr="000723B1">
              <w:rPr>
                <w:rFonts w:ascii="Arial" w:eastAsia="Times New Roman" w:hAnsi="Arial" w:cs="Arial"/>
                <w:b/>
                <w:color w:val="000000"/>
                <w:lang w:val="en-US"/>
              </w:rPr>
              <w:t>R1</w:t>
            </w:r>
          </w:p>
        </w:tc>
      </w:tr>
      <w:tr w:rsidR="000723B1" w:rsidRPr="00CB236C" w14:paraId="7FB7290D" w14:textId="77777777" w:rsidTr="000723B1">
        <w:trPr>
          <w:trHeight w:val="124"/>
        </w:trPr>
        <w:tc>
          <w:tcPr>
            <w:tcW w:w="1152" w:type="dxa"/>
            <w:vMerge/>
            <w:tcBorders>
              <w:left w:val="single" w:sz="4" w:space="0" w:color="auto"/>
              <w:right w:val="single" w:sz="4" w:space="0" w:color="auto"/>
            </w:tcBorders>
            <w:textDirection w:val="btLr"/>
            <w:vAlign w:val="center"/>
          </w:tcPr>
          <w:p w14:paraId="37A996D1" w14:textId="77777777" w:rsidR="000723B1" w:rsidRPr="00CB236C" w:rsidRDefault="000723B1" w:rsidP="00A005C1">
            <w:pPr>
              <w:autoSpaceDE w:val="0"/>
              <w:autoSpaceDN w:val="0"/>
              <w:adjustRightInd w:val="0"/>
              <w:spacing w:after="0" w:line="240" w:lineRule="auto"/>
              <w:jc w:val="center"/>
              <w:rPr>
                <w:rFonts w:ascii="Arial" w:hAnsi="Arial" w:cs="Arial"/>
                <w:b/>
                <w:sz w:val="18"/>
                <w:szCs w:val="18"/>
              </w:rPr>
            </w:pPr>
          </w:p>
        </w:tc>
        <w:tc>
          <w:tcPr>
            <w:tcW w:w="686" w:type="dxa"/>
            <w:tcBorders>
              <w:top w:val="nil"/>
              <w:left w:val="nil"/>
              <w:bottom w:val="single" w:sz="4" w:space="0" w:color="auto"/>
              <w:right w:val="single" w:sz="4" w:space="0" w:color="auto"/>
            </w:tcBorders>
            <w:noWrap/>
            <w:vAlign w:val="bottom"/>
          </w:tcPr>
          <w:p w14:paraId="000BA892" w14:textId="77777777" w:rsidR="000723B1" w:rsidRPr="000723B1" w:rsidRDefault="000723B1" w:rsidP="000723B1">
            <w:pPr>
              <w:spacing w:after="0" w:line="240" w:lineRule="auto"/>
              <w:jc w:val="center"/>
              <w:rPr>
                <w:rFonts w:ascii="Arial" w:eastAsia="Times New Roman" w:hAnsi="Arial" w:cs="Arial"/>
                <w:b/>
                <w:color w:val="000000"/>
                <w:lang w:val="en-US"/>
              </w:rPr>
            </w:pPr>
            <w:r w:rsidRPr="000723B1">
              <w:rPr>
                <w:rFonts w:ascii="Arial" w:eastAsia="Times New Roman" w:hAnsi="Arial" w:cs="Arial"/>
                <w:b/>
                <w:color w:val="000000"/>
                <w:lang w:val="en-US"/>
              </w:rPr>
              <w:t>7-8</w:t>
            </w:r>
          </w:p>
        </w:tc>
        <w:tc>
          <w:tcPr>
            <w:tcW w:w="1418" w:type="dxa"/>
            <w:tcBorders>
              <w:top w:val="nil"/>
              <w:left w:val="nil"/>
              <w:bottom w:val="single" w:sz="4" w:space="0" w:color="auto"/>
              <w:right w:val="single" w:sz="4" w:space="0" w:color="auto"/>
            </w:tcBorders>
            <w:shd w:val="clear" w:color="000000" w:fill="FFFF00"/>
            <w:noWrap/>
            <w:vAlign w:val="bottom"/>
          </w:tcPr>
          <w:p w14:paraId="5A4E97F1" w14:textId="530C8377" w:rsidR="000723B1" w:rsidRPr="000723B1" w:rsidRDefault="000723B1" w:rsidP="000723B1">
            <w:pPr>
              <w:spacing w:after="0" w:line="240" w:lineRule="auto"/>
              <w:jc w:val="center"/>
              <w:rPr>
                <w:rFonts w:ascii="Arial" w:eastAsia="Times New Roman" w:hAnsi="Arial" w:cs="Arial"/>
                <w:b/>
                <w:color w:val="000000"/>
                <w:lang w:val="en-US"/>
              </w:rPr>
            </w:pPr>
            <w:r w:rsidRPr="000723B1">
              <w:rPr>
                <w:rFonts w:ascii="Arial" w:eastAsia="Times New Roman" w:hAnsi="Arial" w:cs="Arial"/>
                <w:b/>
                <w:color w:val="000000"/>
                <w:lang w:val="en-US"/>
              </w:rPr>
              <w:t>R3</w:t>
            </w:r>
          </w:p>
        </w:tc>
        <w:tc>
          <w:tcPr>
            <w:tcW w:w="850" w:type="dxa"/>
            <w:tcBorders>
              <w:top w:val="nil"/>
              <w:left w:val="nil"/>
              <w:bottom w:val="single" w:sz="4" w:space="0" w:color="auto"/>
              <w:right w:val="single" w:sz="4" w:space="0" w:color="auto"/>
            </w:tcBorders>
            <w:shd w:val="clear" w:color="auto" w:fill="FFFF00"/>
            <w:noWrap/>
            <w:vAlign w:val="bottom"/>
          </w:tcPr>
          <w:p w14:paraId="1427ED85" w14:textId="77777777" w:rsidR="000723B1" w:rsidRPr="000723B1" w:rsidRDefault="000723B1" w:rsidP="000723B1">
            <w:pPr>
              <w:spacing w:after="0" w:line="240" w:lineRule="auto"/>
              <w:jc w:val="center"/>
              <w:rPr>
                <w:rFonts w:ascii="Arial" w:eastAsia="Times New Roman" w:hAnsi="Arial" w:cs="Arial"/>
                <w:b/>
                <w:color w:val="000000"/>
                <w:lang w:val="en-US"/>
              </w:rPr>
            </w:pPr>
          </w:p>
        </w:tc>
        <w:tc>
          <w:tcPr>
            <w:tcW w:w="709" w:type="dxa"/>
            <w:tcBorders>
              <w:top w:val="nil"/>
              <w:left w:val="nil"/>
              <w:bottom w:val="single" w:sz="4" w:space="0" w:color="auto"/>
              <w:right w:val="nil"/>
            </w:tcBorders>
            <w:shd w:val="clear" w:color="auto" w:fill="FFFF00"/>
          </w:tcPr>
          <w:p w14:paraId="5ACFB6D2" w14:textId="77777777" w:rsidR="000723B1" w:rsidRPr="000723B1" w:rsidRDefault="000723B1" w:rsidP="000723B1">
            <w:pPr>
              <w:spacing w:after="0" w:line="240" w:lineRule="auto"/>
              <w:jc w:val="center"/>
              <w:rPr>
                <w:rFonts w:ascii="Arial" w:eastAsia="Times New Roman" w:hAnsi="Arial" w:cs="Arial"/>
                <w:b/>
                <w:color w:val="000000"/>
                <w:lang w:val="en-US"/>
              </w:rPr>
            </w:pPr>
          </w:p>
        </w:tc>
        <w:tc>
          <w:tcPr>
            <w:tcW w:w="850" w:type="dxa"/>
            <w:tcBorders>
              <w:top w:val="nil"/>
              <w:left w:val="nil"/>
              <w:bottom w:val="single" w:sz="4" w:space="0" w:color="auto"/>
              <w:right w:val="single" w:sz="4" w:space="0" w:color="auto"/>
            </w:tcBorders>
            <w:shd w:val="clear" w:color="000000" w:fill="FF0000"/>
            <w:noWrap/>
            <w:vAlign w:val="bottom"/>
          </w:tcPr>
          <w:p w14:paraId="6DA57645" w14:textId="77777777" w:rsidR="000723B1" w:rsidRPr="000723B1" w:rsidRDefault="000723B1" w:rsidP="000723B1">
            <w:pPr>
              <w:spacing w:after="0" w:line="240" w:lineRule="auto"/>
              <w:jc w:val="center"/>
              <w:rPr>
                <w:rFonts w:ascii="Arial" w:eastAsia="Times New Roman" w:hAnsi="Arial" w:cs="Arial"/>
                <w:b/>
                <w:color w:val="000000"/>
                <w:lang w:val="en-US"/>
              </w:rPr>
            </w:pPr>
          </w:p>
        </w:tc>
      </w:tr>
      <w:tr w:rsidR="000723B1" w:rsidRPr="00CB236C" w14:paraId="0C0C3BB2" w14:textId="77777777" w:rsidTr="000723B1">
        <w:trPr>
          <w:trHeight w:val="128"/>
        </w:trPr>
        <w:tc>
          <w:tcPr>
            <w:tcW w:w="1152" w:type="dxa"/>
            <w:vMerge/>
            <w:tcBorders>
              <w:left w:val="single" w:sz="4" w:space="0" w:color="auto"/>
              <w:right w:val="single" w:sz="4" w:space="0" w:color="auto"/>
            </w:tcBorders>
            <w:vAlign w:val="center"/>
            <w:hideMark/>
          </w:tcPr>
          <w:p w14:paraId="30AEDED2" w14:textId="77777777" w:rsidR="000723B1" w:rsidRPr="00CB236C" w:rsidRDefault="000723B1" w:rsidP="00A005C1">
            <w:pPr>
              <w:spacing w:after="0" w:line="240" w:lineRule="auto"/>
              <w:rPr>
                <w:rFonts w:ascii="Arial" w:eastAsia="Times New Roman" w:hAnsi="Arial" w:cs="Arial"/>
                <w:lang w:val="en-US"/>
              </w:rPr>
            </w:pPr>
          </w:p>
        </w:tc>
        <w:tc>
          <w:tcPr>
            <w:tcW w:w="686" w:type="dxa"/>
            <w:tcBorders>
              <w:top w:val="nil"/>
              <w:left w:val="nil"/>
              <w:bottom w:val="single" w:sz="4" w:space="0" w:color="auto"/>
              <w:right w:val="single" w:sz="4" w:space="0" w:color="auto"/>
            </w:tcBorders>
            <w:noWrap/>
            <w:vAlign w:val="bottom"/>
            <w:hideMark/>
          </w:tcPr>
          <w:p w14:paraId="3FA6E4F2" w14:textId="77777777" w:rsidR="000723B1" w:rsidRPr="000723B1" w:rsidRDefault="000723B1" w:rsidP="000723B1">
            <w:pPr>
              <w:spacing w:after="0" w:line="240" w:lineRule="auto"/>
              <w:jc w:val="center"/>
              <w:rPr>
                <w:rFonts w:ascii="Arial" w:eastAsia="Times New Roman" w:hAnsi="Arial" w:cs="Arial"/>
                <w:b/>
                <w:color w:val="000000"/>
                <w:lang w:val="en-US"/>
              </w:rPr>
            </w:pPr>
            <w:r w:rsidRPr="000723B1">
              <w:rPr>
                <w:rFonts w:ascii="Arial" w:eastAsia="Times New Roman" w:hAnsi="Arial" w:cs="Arial"/>
                <w:b/>
                <w:color w:val="000000"/>
                <w:lang w:val="en-US"/>
              </w:rPr>
              <w:t>4-6</w:t>
            </w:r>
          </w:p>
        </w:tc>
        <w:tc>
          <w:tcPr>
            <w:tcW w:w="1418" w:type="dxa"/>
            <w:tcBorders>
              <w:top w:val="nil"/>
              <w:left w:val="nil"/>
              <w:bottom w:val="single" w:sz="4" w:space="0" w:color="auto"/>
              <w:right w:val="single" w:sz="4" w:space="0" w:color="auto"/>
            </w:tcBorders>
            <w:shd w:val="clear" w:color="000000" w:fill="00B050"/>
            <w:noWrap/>
            <w:vAlign w:val="bottom"/>
            <w:hideMark/>
          </w:tcPr>
          <w:p w14:paraId="00A9FCC6" w14:textId="7842C219" w:rsidR="000723B1" w:rsidRPr="000723B1" w:rsidRDefault="000723B1" w:rsidP="000723B1">
            <w:pPr>
              <w:spacing w:after="0" w:line="240" w:lineRule="auto"/>
              <w:jc w:val="center"/>
              <w:rPr>
                <w:rFonts w:ascii="Arial" w:eastAsia="Times New Roman" w:hAnsi="Arial" w:cs="Arial"/>
                <w:b/>
                <w:color w:val="000000"/>
                <w:lang w:val="en-US"/>
              </w:rPr>
            </w:pPr>
          </w:p>
        </w:tc>
        <w:tc>
          <w:tcPr>
            <w:tcW w:w="850" w:type="dxa"/>
            <w:tcBorders>
              <w:top w:val="nil"/>
              <w:left w:val="nil"/>
              <w:bottom w:val="single" w:sz="4" w:space="0" w:color="auto"/>
              <w:right w:val="single" w:sz="4" w:space="0" w:color="auto"/>
            </w:tcBorders>
            <w:shd w:val="clear" w:color="auto" w:fill="FFFF00"/>
            <w:noWrap/>
            <w:vAlign w:val="bottom"/>
            <w:hideMark/>
          </w:tcPr>
          <w:p w14:paraId="1452D7C7" w14:textId="341D3A8F" w:rsidR="000723B1" w:rsidRPr="000723B1" w:rsidRDefault="000723B1" w:rsidP="000723B1">
            <w:pPr>
              <w:spacing w:after="0" w:line="240" w:lineRule="auto"/>
              <w:jc w:val="center"/>
              <w:rPr>
                <w:rFonts w:ascii="Arial" w:eastAsia="Times New Roman" w:hAnsi="Arial" w:cs="Arial"/>
                <w:b/>
                <w:color w:val="000000"/>
                <w:lang w:val="en-US"/>
              </w:rPr>
            </w:pPr>
          </w:p>
        </w:tc>
        <w:tc>
          <w:tcPr>
            <w:tcW w:w="709" w:type="dxa"/>
            <w:tcBorders>
              <w:top w:val="nil"/>
              <w:left w:val="nil"/>
              <w:bottom w:val="single" w:sz="4" w:space="0" w:color="auto"/>
              <w:right w:val="nil"/>
            </w:tcBorders>
            <w:shd w:val="clear" w:color="auto" w:fill="FFFF00"/>
          </w:tcPr>
          <w:p w14:paraId="492CA856" w14:textId="00E1D74D" w:rsidR="000723B1" w:rsidRPr="000723B1" w:rsidRDefault="000723B1" w:rsidP="000723B1">
            <w:pPr>
              <w:spacing w:after="0" w:line="240" w:lineRule="auto"/>
              <w:jc w:val="center"/>
              <w:rPr>
                <w:rFonts w:ascii="Arial" w:eastAsia="Times New Roman" w:hAnsi="Arial" w:cs="Arial"/>
                <w:b/>
                <w:color w:val="000000"/>
                <w:lang w:val="en-US"/>
              </w:rPr>
            </w:pPr>
            <w:r w:rsidRPr="000723B1">
              <w:rPr>
                <w:rFonts w:ascii="Arial" w:eastAsia="Times New Roman" w:hAnsi="Arial" w:cs="Arial"/>
                <w:b/>
                <w:color w:val="000000"/>
                <w:lang w:val="en-US"/>
              </w:rPr>
              <w:t>R4</w:t>
            </w:r>
          </w:p>
        </w:tc>
        <w:tc>
          <w:tcPr>
            <w:tcW w:w="850" w:type="dxa"/>
            <w:tcBorders>
              <w:top w:val="nil"/>
              <w:left w:val="nil"/>
              <w:bottom w:val="single" w:sz="4" w:space="0" w:color="auto"/>
              <w:right w:val="single" w:sz="4" w:space="0" w:color="auto"/>
            </w:tcBorders>
            <w:shd w:val="clear" w:color="000000" w:fill="FF0000"/>
            <w:noWrap/>
            <w:vAlign w:val="bottom"/>
            <w:hideMark/>
          </w:tcPr>
          <w:p w14:paraId="5142D5AD" w14:textId="605C54FE" w:rsidR="000723B1" w:rsidRPr="000723B1" w:rsidRDefault="000723B1" w:rsidP="000723B1">
            <w:pPr>
              <w:spacing w:after="0" w:line="240" w:lineRule="auto"/>
              <w:jc w:val="center"/>
              <w:rPr>
                <w:rFonts w:ascii="Arial" w:eastAsia="Times New Roman" w:hAnsi="Arial" w:cs="Arial"/>
                <w:b/>
                <w:color w:val="000000"/>
                <w:lang w:val="en-US"/>
              </w:rPr>
            </w:pPr>
          </w:p>
        </w:tc>
      </w:tr>
      <w:tr w:rsidR="000723B1" w:rsidRPr="00CB236C" w14:paraId="4514ED18" w14:textId="77777777" w:rsidTr="000723B1">
        <w:trPr>
          <w:trHeight w:val="432"/>
        </w:trPr>
        <w:tc>
          <w:tcPr>
            <w:tcW w:w="1152" w:type="dxa"/>
            <w:vMerge/>
            <w:tcBorders>
              <w:left w:val="single" w:sz="4" w:space="0" w:color="auto"/>
              <w:bottom w:val="single" w:sz="4" w:space="0" w:color="auto"/>
              <w:right w:val="single" w:sz="4" w:space="0" w:color="auto"/>
            </w:tcBorders>
            <w:vAlign w:val="center"/>
            <w:hideMark/>
          </w:tcPr>
          <w:p w14:paraId="4C5ADA14" w14:textId="77777777" w:rsidR="000723B1" w:rsidRPr="00CB236C" w:rsidRDefault="000723B1" w:rsidP="00A005C1">
            <w:pPr>
              <w:spacing w:after="0" w:line="240" w:lineRule="auto"/>
              <w:rPr>
                <w:rFonts w:ascii="Arial" w:eastAsia="Times New Roman" w:hAnsi="Arial" w:cs="Arial"/>
                <w:lang w:val="en-US"/>
              </w:rPr>
            </w:pPr>
          </w:p>
        </w:tc>
        <w:tc>
          <w:tcPr>
            <w:tcW w:w="686" w:type="dxa"/>
            <w:tcBorders>
              <w:top w:val="nil"/>
              <w:left w:val="nil"/>
              <w:bottom w:val="single" w:sz="4" w:space="0" w:color="auto"/>
              <w:right w:val="single" w:sz="4" w:space="0" w:color="auto"/>
            </w:tcBorders>
            <w:noWrap/>
            <w:vAlign w:val="bottom"/>
            <w:hideMark/>
          </w:tcPr>
          <w:p w14:paraId="546D16DE" w14:textId="77777777" w:rsidR="000723B1" w:rsidRPr="000723B1" w:rsidRDefault="000723B1" w:rsidP="000723B1">
            <w:pPr>
              <w:spacing w:after="0" w:line="240" w:lineRule="auto"/>
              <w:jc w:val="center"/>
              <w:rPr>
                <w:rFonts w:ascii="Arial" w:eastAsia="Times New Roman" w:hAnsi="Arial" w:cs="Arial"/>
                <w:b/>
                <w:color w:val="000000"/>
                <w:lang w:val="en-US"/>
              </w:rPr>
            </w:pPr>
            <w:r w:rsidRPr="000723B1">
              <w:rPr>
                <w:rFonts w:ascii="Arial" w:eastAsia="Times New Roman" w:hAnsi="Arial" w:cs="Arial"/>
                <w:b/>
                <w:color w:val="000000"/>
                <w:lang w:val="en-US"/>
              </w:rPr>
              <w:t>1-3</w:t>
            </w:r>
          </w:p>
        </w:tc>
        <w:tc>
          <w:tcPr>
            <w:tcW w:w="1418" w:type="dxa"/>
            <w:tcBorders>
              <w:top w:val="nil"/>
              <w:left w:val="nil"/>
              <w:bottom w:val="single" w:sz="4" w:space="0" w:color="auto"/>
              <w:right w:val="single" w:sz="4" w:space="0" w:color="auto"/>
            </w:tcBorders>
            <w:shd w:val="clear" w:color="000000" w:fill="00B050"/>
            <w:noWrap/>
            <w:vAlign w:val="bottom"/>
            <w:hideMark/>
          </w:tcPr>
          <w:p w14:paraId="7813282C" w14:textId="51357455" w:rsidR="000723B1" w:rsidRPr="000723B1" w:rsidRDefault="000723B1" w:rsidP="000723B1">
            <w:pPr>
              <w:spacing w:after="0" w:line="240" w:lineRule="auto"/>
              <w:jc w:val="center"/>
              <w:rPr>
                <w:rFonts w:ascii="Arial" w:eastAsia="Times New Roman" w:hAnsi="Arial" w:cs="Arial"/>
                <w:b/>
                <w:color w:val="000000"/>
                <w:lang w:val="en-US"/>
              </w:rPr>
            </w:pPr>
          </w:p>
        </w:tc>
        <w:tc>
          <w:tcPr>
            <w:tcW w:w="850" w:type="dxa"/>
            <w:tcBorders>
              <w:top w:val="nil"/>
              <w:left w:val="nil"/>
              <w:bottom w:val="single" w:sz="4" w:space="0" w:color="auto"/>
              <w:right w:val="single" w:sz="4" w:space="0" w:color="auto"/>
            </w:tcBorders>
            <w:shd w:val="clear" w:color="000000" w:fill="00B050"/>
            <w:noWrap/>
            <w:vAlign w:val="bottom"/>
            <w:hideMark/>
          </w:tcPr>
          <w:p w14:paraId="11F924E9" w14:textId="0ABCB57A" w:rsidR="000723B1" w:rsidRPr="000723B1" w:rsidRDefault="000723B1" w:rsidP="000723B1">
            <w:pPr>
              <w:spacing w:after="0" w:line="240" w:lineRule="auto"/>
              <w:jc w:val="center"/>
              <w:rPr>
                <w:rFonts w:ascii="Arial" w:eastAsia="Times New Roman" w:hAnsi="Arial" w:cs="Arial"/>
                <w:b/>
                <w:color w:val="000000"/>
                <w:lang w:val="en-US"/>
              </w:rPr>
            </w:pPr>
          </w:p>
        </w:tc>
        <w:tc>
          <w:tcPr>
            <w:tcW w:w="709" w:type="dxa"/>
            <w:tcBorders>
              <w:top w:val="nil"/>
              <w:left w:val="nil"/>
              <w:bottom w:val="single" w:sz="4" w:space="0" w:color="auto"/>
              <w:right w:val="nil"/>
            </w:tcBorders>
            <w:shd w:val="clear" w:color="000000" w:fill="FFFF00"/>
          </w:tcPr>
          <w:p w14:paraId="1E09BB1D" w14:textId="77777777" w:rsidR="000723B1" w:rsidRPr="000723B1" w:rsidRDefault="000723B1" w:rsidP="000723B1">
            <w:pPr>
              <w:spacing w:after="0" w:line="240" w:lineRule="auto"/>
              <w:jc w:val="center"/>
              <w:rPr>
                <w:rFonts w:ascii="Arial" w:eastAsia="Times New Roman" w:hAnsi="Arial" w:cs="Arial"/>
                <w:b/>
                <w:color w:val="000000"/>
                <w:lang w:val="en-US"/>
              </w:rPr>
            </w:pPr>
          </w:p>
        </w:tc>
        <w:tc>
          <w:tcPr>
            <w:tcW w:w="850" w:type="dxa"/>
            <w:tcBorders>
              <w:top w:val="nil"/>
              <w:left w:val="nil"/>
              <w:bottom w:val="single" w:sz="4" w:space="0" w:color="auto"/>
              <w:right w:val="single" w:sz="4" w:space="0" w:color="auto"/>
            </w:tcBorders>
            <w:shd w:val="clear" w:color="000000" w:fill="FFFF00"/>
            <w:noWrap/>
            <w:vAlign w:val="bottom"/>
            <w:hideMark/>
          </w:tcPr>
          <w:p w14:paraId="765C1169" w14:textId="048ABF93" w:rsidR="000723B1" w:rsidRPr="000723B1" w:rsidRDefault="000723B1" w:rsidP="000723B1">
            <w:pPr>
              <w:spacing w:after="0" w:line="240" w:lineRule="auto"/>
              <w:jc w:val="center"/>
              <w:rPr>
                <w:rFonts w:ascii="Arial" w:eastAsia="Times New Roman" w:hAnsi="Arial" w:cs="Arial"/>
                <w:b/>
                <w:color w:val="000000"/>
                <w:lang w:val="en-US"/>
              </w:rPr>
            </w:pPr>
          </w:p>
        </w:tc>
      </w:tr>
      <w:tr w:rsidR="000723B1" w:rsidRPr="00CB236C" w14:paraId="0A512EE4" w14:textId="77777777" w:rsidTr="000723B1">
        <w:trPr>
          <w:trHeight w:val="133"/>
        </w:trPr>
        <w:tc>
          <w:tcPr>
            <w:tcW w:w="1152" w:type="dxa"/>
            <w:tcBorders>
              <w:top w:val="nil"/>
              <w:left w:val="nil"/>
              <w:bottom w:val="nil"/>
              <w:right w:val="nil"/>
            </w:tcBorders>
            <w:noWrap/>
            <w:vAlign w:val="bottom"/>
            <w:hideMark/>
          </w:tcPr>
          <w:p w14:paraId="4ED8869D" w14:textId="77777777" w:rsidR="000723B1" w:rsidRPr="00CB236C" w:rsidRDefault="000723B1" w:rsidP="00A005C1">
            <w:pPr>
              <w:spacing w:after="0" w:line="240" w:lineRule="auto"/>
              <w:rPr>
                <w:rFonts w:ascii="Arial" w:eastAsia="Times New Roman" w:hAnsi="Arial" w:cs="Arial"/>
                <w:color w:val="000000"/>
                <w:lang w:val="en-US"/>
              </w:rPr>
            </w:pPr>
          </w:p>
        </w:tc>
        <w:tc>
          <w:tcPr>
            <w:tcW w:w="686" w:type="dxa"/>
            <w:tcBorders>
              <w:top w:val="nil"/>
              <w:left w:val="nil"/>
              <w:bottom w:val="nil"/>
              <w:right w:val="nil"/>
            </w:tcBorders>
            <w:noWrap/>
            <w:vAlign w:val="bottom"/>
            <w:hideMark/>
          </w:tcPr>
          <w:p w14:paraId="63B10728" w14:textId="77777777" w:rsidR="000723B1" w:rsidRPr="00CB236C" w:rsidRDefault="000723B1" w:rsidP="000723B1">
            <w:pPr>
              <w:spacing w:after="0" w:line="240" w:lineRule="auto"/>
              <w:jc w:val="center"/>
              <w:rPr>
                <w:rFonts w:ascii="Arial" w:eastAsia="Times New Roman" w:hAnsi="Arial" w:cs="Arial"/>
                <w:sz w:val="20"/>
                <w:szCs w:val="20"/>
                <w:lang w:val="en-US"/>
              </w:rPr>
            </w:pPr>
          </w:p>
        </w:tc>
        <w:tc>
          <w:tcPr>
            <w:tcW w:w="1418" w:type="dxa"/>
            <w:tcBorders>
              <w:top w:val="nil"/>
              <w:left w:val="single" w:sz="4" w:space="0" w:color="auto"/>
              <w:bottom w:val="single" w:sz="4" w:space="0" w:color="auto"/>
              <w:right w:val="single" w:sz="4" w:space="0" w:color="auto"/>
            </w:tcBorders>
            <w:noWrap/>
            <w:vAlign w:val="bottom"/>
            <w:hideMark/>
          </w:tcPr>
          <w:p w14:paraId="196C665F" w14:textId="77777777" w:rsidR="000723B1" w:rsidRPr="00CB236C" w:rsidRDefault="000723B1" w:rsidP="000723B1">
            <w:pPr>
              <w:spacing w:after="0" w:line="240" w:lineRule="auto"/>
              <w:jc w:val="center"/>
              <w:rPr>
                <w:rFonts w:ascii="Arial" w:eastAsia="Times New Roman" w:hAnsi="Arial" w:cs="Arial"/>
                <w:b/>
                <w:bCs/>
                <w:color w:val="000000"/>
                <w:lang w:val="en-US"/>
              </w:rPr>
            </w:pPr>
            <w:r w:rsidRPr="00CB236C">
              <w:rPr>
                <w:rFonts w:ascii="Arial" w:eastAsia="Times New Roman" w:hAnsi="Arial" w:cs="Arial"/>
                <w:b/>
                <w:bCs/>
                <w:color w:val="000000"/>
                <w:lang w:val="en-US"/>
              </w:rPr>
              <w:t>1</w:t>
            </w:r>
            <w:r>
              <w:rPr>
                <w:rFonts w:ascii="Arial" w:eastAsia="Times New Roman" w:hAnsi="Arial" w:cs="Arial"/>
                <w:b/>
                <w:bCs/>
                <w:color w:val="000000"/>
                <w:lang w:val="en-US"/>
              </w:rPr>
              <w:t xml:space="preserve"> - 3</w:t>
            </w:r>
          </w:p>
        </w:tc>
        <w:tc>
          <w:tcPr>
            <w:tcW w:w="850" w:type="dxa"/>
            <w:tcBorders>
              <w:top w:val="nil"/>
              <w:left w:val="nil"/>
              <w:bottom w:val="single" w:sz="4" w:space="0" w:color="auto"/>
              <w:right w:val="single" w:sz="4" w:space="0" w:color="auto"/>
            </w:tcBorders>
            <w:noWrap/>
            <w:vAlign w:val="bottom"/>
            <w:hideMark/>
          </w:tcPr>
          <w:p w14:paraId="6EA00002" w14:textId="77777777" w:rsidR="000723B1" w:rsidRPr="00CB236C" w:rsidRDefault="000723B1" w:rsidP="000723B1">
            <w:pPr>
              <w:spacing w:after="0" w:line="240" w:lineRule="auto"/>
              <w:jc w:val="center"/>
              <w:rPr>
                <w:rFonts w:ascii="Arial" w:eastAsia="Times New Roman" w:hAnsi="Arial" w:cs="Arial"/>
                <w:b/>
                <w:bCs/>
                <w:color w:val="000000"/>
                <w:lang w:val="en-US"/>
              </w:rPr>
            </w:pPr>
            <w:r>
              <w:rPr>
                <w:rFonts w:ascii="Arial" w:eastAsia="Times New Roman" w:hAnsi="Arial" w:cs="Arial"/>
                <w:b/>
                <w:bCs/>
                <w:color w:val="000000"/>
                <w:lang w:val="en-US"/>
              </w:rPr>
              <w:t>4-6</w:t>
            </w:r>
          </w:p>
        </w:tc>
        <w:tc>
          <w:tcPr>
            <w:tcW w:w="709" w:type="dxa"/>
            <w:tcBorders>
              <w:top w:val="nil"/>
              <w:left w:val="nil"/>
              <w:bottom w:val="single" w:sz="4" w:space="0" w:color="auto"/>
              <w:right w:val="nil"/>
            </w:tcBorders>
          </w:tcPr>
          <w:p w14:paraId="0B2D4118" w14:textId="77777777" w:rsidR="000723B1" w:rsidRPr="00CB236C" w:rsidRDefault="000723B1" w:rsidP="000723B1">
            <w:pPr>
              <w:spacing w:after="0" w:line="240" w:lineRule="auto"/>
              <w:jc w:val="center"/>
              <w:rPr>
                <w:rFonts w:ascii="Arial" w:eastAsia="Times New Roman" w:hAnsi="Arial" w:cs="Arial"/>
                <w:b/>
                <w:bCs/>
                <w:color w:val="000000"/>
                <w:lang w:val="en-US"/>
              </w:rPr>
            </w:pPr>
            <w:r>
              <w:rPr>
                <w:rFonts w:ascii="Arial" w:eastAsia="Times New Roman" w:hAnsi="Arial" w:cs="Arial"/>
                <w:b/>
                <w:bCs/>
                <w:color w:val="000000"/>
                <w:lang w:val="en-US"/>
              </w:rPr>
              <w:t>7-8</w:t>
            </w:r>
          </w:p>
        </w:tc>
        <w:tc>
          <w:tcPr>
            <w:tcW w:w="850" w:type="dxa"/>
            <w:tcBorders>
              <w:top w:val="nil"/>
              <w:left w:val="nil"/>
              <w:bottom w:val="single" w:sz="4" w:space="0" w:color="auto"/>
              <w:right w:val="single" w:sz="4" w:space="0" w:color="auto"/>
            </w:tcBorders>
            <w:noWrap/>
            <w:vAlign w:val="bottom"/>
            <w:hideMark/>
          </w:tcPr>
          <w:p w14:paraId="6226ECA4" w14:textId="77777777" w:rsidR="000723B1" w:rsidRPr="00CB236C" w:rsidRDefault="000723B1" w:rsidP="000723B1">
            <w:pPr>
              <w:spacing w:after="0" w:line="240" w:lineRule="auto"/>
              <w:jc w:val="center"/>
              <w:rPr>
                <w:rFonts w:ascii="Arial" w:eastAsia="Times New Roman" w:hAnsi="Arial" w:cs="Arial"/>
                <w:b/>
                <w:bCs/>
                <w:color w:val="000000"/>
                <w:lang w:val="en-US"/>
              </w:rPr>
            </w:pPr>
            <w:r>
              <w:rPr>
                <w:rFonts w:ascii="Arial" w:eastAsia="Times New Roman" w:hAnsi="Arial" w:cs="Arial"/>
                <w:b/>
                <w:bCs/>
                <w:color w:val="000000"/>
                <w:lang w:val="en-US"/>
              </w:rPr>
              <w:t>9-10</w:t>
            </w:r>
          </w:p>
        </w:tc>
      </w:tr>
      <w:tr w:rsidR="000723B1" w:rsidRPr="00CB236C" w14:paraId="02FE95FE" w14:textId="77777777" w:rsidTr="000723B1">
        <w:trPr>
          <w:trHeight w:val="107"/>
        </w:trPr>
        <w:tc>
          <w:tcPr>
            <w:tcW w:w="1152" w:type="dxa"/>
            <w:tcBorders>
              <w:top w:val="nil"/>
              <w:left w:val="nil"/>
              <w:bottom w:val="nil"/>
              <w:right w:val="nil"/>
            </w:tcBorders>
            <w:noWrap/>
            <w:vAlign w:val="bottom"/>
            <w:hideMark/>
          </w:tcPr>
          <w:p w14:paraId="6780961A" w14:textId="77777777" w:rsidR="000723B1" w:rsidRPr="00CB236C" w:rsidRDefault="000723B1" w:rsidP="00A005C1">
            <w:pPr>
              <w:spacing w:after="0" w:line="240" w:lineRule="auto"/>
              <w:jc w:val="center"/>
              <w:rPr>
                <w:rFonts w:ascii="Arial" w:eastAsia="Times New Roman" w:hAnsi="Arial" w:cs="Arial"/>
                <w:b/>
                <w:bCs/>
                <w:color w:val="000000"/>
                <w:lang w:val="en-US"/>
              </w:rPr>
            </w:pPr>
          </w:p>
        </w:tc>
        <w:tc>
          <w:tcPr>
            <w:tcW w:w="686" w:type="dxa"/>
            <w:tcBorders>
              <w:top w:val="nil"/>
              <w:left w:val="nil"/>
              <w:bottom w:val="nil"/>
              <w:right w:val="nil"/>
            </w:tcBorders>
            <w:noWrap/>
            <w:vAlign w:val="bottom"/>
            <w:hideMark/>
          </w:tcPr>
          <w:p w14:paraId="4B0B42E7" w14:textId="77777777" w:rsidR="000723B1" w:rsidRPr="00CB236C" w:rsidRDefault="000723B1" w:rsidP="00A005C1">
            <w:pPr>
              <w:spacing w:after="0" w:line="240" w:lineRule="auto"/>
              <w:rPr>
                <w:rFonts w:ascii="Arial" w:eastAsia="Times New Roman" w:hAnsi="Arial" w:cs="Arial"/>
                <w:sz w:val="20"/>
                <w:szCs w:val="20"/>
                <w:lang w:val="en-US"/>
              </w:rPr>
            </w:pPr>
          </w:p>
        </w:tc>
        <w:tc>
          <w:tcPr>
            <w:tcW w:w="3827" w:type="dxa"/>
            <w:gridSpan w:val="4"/>
            <w:tcBorders>
              <w:top w:val="single" w:sz="4" w:space="0" w:color="auto"/>
              <w:left w:val="single" w:sz="4" w:space="0" w:color="auto"/>
              <w:bottom w:val="single" w:sz="4" w:space="0" w:color="auto"/>
              <w:right w:val="single" w:sz="4" w:space="0" w:color="auto"/>
            </w:tcBorders>
          </w:tcPr>
          <w:p w14:paraId="0A12817F" w14:textId="72385200" w:rsidR="000723B1" w:rsidRPr="00D9123E" w:rsidRDefault="000723B1" w:rsidP="00A005C1">
            <w:pPr>
              <w:spacing w:after="0" w:line="240" w:lineRule="auto"/>
              <w:jc w:val="center"/>
              <w:rPr>
                <w:rFonts w:ascii="Arial" w:eastAsia="Times New Roman" w:hAnsi="Arial" w:cs="Arial"/>
                <w:b/>
                <w:bCs/>
                <w:lang w:val="en-US"/>
              </w:rPr>
            </w:pPr>
            <w:r w:rsidRPr="00D9123E">
              <w:rPr>
                <w:rFonts w:ascii="Arial" w:eastAsia="Times New Roman" w:hAnsi="Arial" w:cs="Arial"/>
                <w:b/>
                <w:bCs/>
                <w:lang w:val="en-US"/>
              </w:rPr>
              <w:t xml:space="preserve"> </w:t>
            </w:r>
            <w:r w:rsidRPr="00D9123E">
              <w:rPr>
                <w:rFonts w:ascii="Arial" w:hAnsi="Arial" w:cs="Arial"/>
                <w:b/>
                <w:bCs/>
                <w:sz w:val="18"/>
                <w:szCs w:val="18"/>
              </w:rPr>
              <w:t xml:space="preserve">Probabilidad </w:t>
            </w:r>
            <w:r>
              <w:rPr>
                <w:rFonts w:ascii="Arial" w:hAnsi="Arial" w:cs="Arial"/>
                <w:b/>
                <w:bCs/>
                <w:sz w:val="18"/>
                <w:szCs w:val="18"/>
              </w:rPr>
              <w:t>detección</w:t>
            </w:r>
          </w:p>
        </w:tc>
      </w:tr>
    </w:tbl>
    <w:p w14:paraId="7A29B981" w14:textId="77777777" w:rsidR="00CB236C" w:rsidRPr="00CB236C" w:rsidRDefault="00CB236C" w:rsidP="00CB236C">
      <w:pPr>
        <w:autoSpaceDE w:val="0"/>
        <w:autoSpaceDN w:val="0"/>
        <w:adjustRightInd w:val="0"/>
        <w:spacing w:after="0" w:line="240" w:lineRule="auto"/>
        <w:jc w:val="both"/>
        <w:rPr>
          <w:rFonts w:ascii="Arial" w:hAnsi="Arial" w:cs="Arial"/>
          <w:b/>
          <w:u w:val="single"/>
        </w:rPr>
      </w:pPr>
    </w:p>
    <w:p w14:paraId="2DBE8F9D" w14:textId="77777777" w:rsidR="00CB236C" w:rsidRPr="00CB236C" w:rsidRDefault="00CB236C" w:rsidP="00CB236C">
      <w:pPr>
        <w:autoSpaceDE w:val="0"/>
        <w:autoSpaceDN w:val="0"/>
        <w:adjustRightInd w:val="0"/>
        <w:spacing w:after="0" w:line="240" w:lineRule="auto"/>
        <w:jc w:val="both"/>
        <w:rPr>
          <w:rFonts w:ascii="Arial" w:hAnsi="Arial" w:cs="Arial"/>
          <w:b/>
          <w:u w:val="single"/>
        </w:rPr>
      </w:pPr>
    </w:p>
    <w:p w14:paraId="0298365B" w14:textId="77777777" w:rsidR="00CB236C" w:rsidRPr="00CB236C" w:rsidRDefault="00CB236C" w:rsidP="00CB236C">
      <w:pPr>
        <w:autoSpaceDE w:val="0"/>
        <w:autoSpaceDN w:val="0"/>
        <w:adjustRightInd w:val="0"/>
        <w:spacing w:after="0" w:line="240" w:lineRule="auto"/>
        <w:jc w:val="both"/>
        <w:rPr>
          <w:rFonts w:ascii="Arial" w:hAnsi="Arial" w:cs="Arial"/>
          <w:b/>
          <w:u w:val="single"/>
        </w:rPr>
      </w:pPr>
    </w:p>
    <w:p w14:paraId="2469FD01" w14:textId="77777777" w:rsidR="00CB236C" w:rsidRPr="00CB236C" w:rsidRDefault="00CB236C" w:rsidP="00CB236C">
      <w:pPr>
        <w:autoSpaceDE w:val="0"/>
        <w:autoSpaceDN w:val="0"/>
        <w:adjustRightInd w:val="0"/>
        <w:spacing w:after="0" w:line="240" w:lineRule="auto"/>
        <w:jc w:val="both"/>
        <w:rPr>
          <w:rFonts w:ascii="Arial" w:hAnsi="Arial" w:cs="Arial"/>
          <w:b/>
          <w:u w:val="single"/>
        </w:rPr>
      </w:pPr>
    </w:p>
    <w:p w14:paraId="111BCED5" w14:textId="77777777" w:rsidR="00CB236C" w:rsidRPr="00CB236C" w:rsidRDefault="00CB236C" w:rsidP="00CB236C">
      <w:pPr>
        <w:autoSpaceDE w:val="0"/>
        <w:autoSpaceDN w:val="0"/>
        <w:adjustRightInd w:val="0"/>
        <w:spacing w:after="0" w:line="240" w:lineRule="auto"/>
        <w:jc w:val="both"/>
        <w:rPr>
          <w:rFonts w:ascii="Arial" w:hAnsi="Arial" w:cs="Arial"/>
          <w:b/>
          <w:u w:val="single"/>
        </w:rPr>
      </w:pPr>
    </w:p>
    <w:p w14:paraId="72DA8616" w14:textId="77777777" w:rsidR="00CB236C" w:rsidRPr="00CB236C" w:rsidRDefault="00CB236C" w:rsidP="00CB236C">
      <w:pPr>
        <w:autoSpaceDE w:val="0"/>
        <w:autoSpaceDN w:val="0"/>
        <w:adjustRightInd w:val="0"/>
        <w:spacing w:after="0" w:line="240" w:lineRule="auto"/>
        <w:jc w:val="both"/>
        <w:rPr>
          <w:rFonts w:ascii="Arial" w:hAnsi="Arial" w:cs="Arial"/>
          <w:b/>
          <w:u w:val="single"/>
        </w:rPr>
      </w:pPr>
    </w:p>
    <w:p w14:paraId="4456E97C" w14:textId="77777777" w:rsidR="00CB236C" w:rsidRPr="00CB236C" w:rsidRDefault="00CB236C" w:rsidP="00CB236C">
      <w:pPr>
        <w:autoSpaceDE w:val="0"/>
        <w:autoSpaceDN w:val="0"/>
        <w:adjustRightInd w:val="0"/>
        <w:spacing w:after="0" w:line="240" w:lineRule="auto"/>
        <w:jc w:val="both"/>
        <w:rPr>
          <w:rFonts w:ascii="Arial" w:hAnsi="Arial" w:cs="Arial"/>
          <w:b/>
          <w:u w:val="single"/>
        </w:rPr>
      </w:pPr>
    </w:p>
    <w:p w14:paraId="280187D8" w14:textId="77777777" w:rsidR="00CB236C" w:rsidRDefault="00CB236C" w:rsidP="00CB236C">
      <w:pPr>
        <w:autoSpaceDE w:val="0"/>
        <w:autoSpaceDN w:val="0"/>
        <w:adjustRightInd w:val="0"/>
        <w:spacing w:after="0" w:line="240" w:lineRule="auto"/>
        <w:jc w:val="center"/>
        <w:rPr>
          <w:rFonts w:ascii="Arial" w:hAnsi="Arial" w:cs="Arial"/>
          <w:b/>
          <w:sz w:val="18"/>
          <w:szCs w:val="18"/>
        </w:rPr>
      </w:pPr>
    </w:p>
    <w:p w14:paraId="706CA522" w14:textId="77777777" w:rsidR="00CB236C" w:rsidRDefault="00CB236C" w:rsidP="00CB236C">
      <w:pPr>
        <w:autoSpaceDE w:val="0"/>
        <w:autoSpaceDN w:val="0"/>
        <w:adjustRightInd w:val="0"/>
        <w:spacing w:after="0" w:line="240" w:lineRule="auto"/>
        <w:jc w:val="center"/>
        <w:rPr>
          <w:rFonts w:ascii="Arial" w:hAnsi="Arial" w:cs="Arial"/>
          <w:b/>
          <w:sz w:val="18"/>
          <w:szCs w:val="18"/>
        </w:rPr>
      </w:pPr>
    </w:p>
    <w:p w14:paraId="110A26C7" w14:textId="77777777" w:rsidR="0070317D" w:rsidRDefault="0070317D" w:rsidP="00CB236C">
      <w:pPr>
        <w:autoSpaceDE w:val="0"/>
        <w:autoSpaceDN w:val="0"/>
        <w:adjustRightInd w:val="0"/>
        <w:spacing w:after="0" w:line="240" w:lineRule="auto"/>
        <w:jc w:val="center"/>
        <w:rPr>
          <w:rFonts w:ascii="Arial" w:hAnsi="Arial" w:cs="Arial"/>
          <w:b/>
          <w:sz w:val="18"/>
          <w:szCs w:val="18"/>
        </w:rPr>
      </w:pPr>
    </w:p>
    <w:p w14:paraId="029CDB87" w14:textId="77777777" w:rsidR="0070317D" w:rsidRDefault="0070317D" w:rsidP="00CB236C">
      <w:pPr>
        <w:autoSpaceDE w:val="0"/>
        <w:autoSpaceDN w:val="0"/>
        <w:adjustRightInd w:val="0"/>
        <w:spacing w:after="0" w:line="240" w:lineRule="auto"/>
        <w:jc w:val="center"/>
        <w:rPr>
          <w:rFonts w:ascii="Arial" w:hAnsi="Arial" w:cs="Arial"/>
          <w:b/>
          <w:sz w:val="18"/>
          <w:szCs w:val="18"/>
        </w:rPr>
      </w:pPr>
    </w:p>
    <w:p w14:paraId="17B85AB6" w14:textId="77777777" w:rsidR="0070317D" w:rsidRDefault="0070317D" w:rsidP="00CB236C">
      <w:pPr>
        <w:autoSpaceDE w:val="0"/>
        <w:autoSpaceDN w:val="0"/>
        <w:adjustRightInd w:val="0"/>
        <w:spacing w:after="0" w:line="240" w:lineRule="auto"/>
        <w:jc w:val="center"/>
        <w:rPr>
          <w:rFonts w:ascii="Arial" w:hAnsi="Arial" w:cs="Arial"/>
          <w:b/>
          <w:sz w:val="18"/>
          <w:szCs w:val="18"/>
        </w:rPr>
      </w:pPr>
    </w:p>
    <w:p w14:paraId="31939854" w14:textId="77777777" w:rsidR="000723B1" w:rsidRDefault="000723B1" w:rsidP="00674017">
      <w:pPr>
        <w:pStyle w:val="Descripcin"/>
        <w:spacing w:after="0"/>
        <w:jc w:val="center"/>
        <w:rPr>
          <w:rFonts w:ascii="Arial" w:hAnsi="Arial" w:cs="Arial"/>
          <w:b/>
          <w:bCs/>
          <w:i w:val="0"/>
          <w:iCs w:val="0"/>
          <w:color w:val="auto"/>
        </w:rPr>
      </w:pPr>
    </w:p>
    <w:p w14:paraId="4F13515C" w14:textId="4C6F4266" w:rsidR="00CB236C" w:rsidRPr="00674017" w:rsidRDefault="00674017" w:rsidP="00674017">
      <w:pPr>
        <w:pStyle w:val="Descripcin"/>
        <w:spacing w:after="0"/>
        <w:jc w:val="center"/>
        <w:rPr>
          <w:rFonts w:ascii="Arial" w:hAnsi="Arial" w:cs="Arial"/>
          <w:b/>
          <w:i w:val="0"/>
          <w:iCs w:val="0"/>
          <w:color w:val="auto"/>
          <w:u w:val="single"/>
        </w:rPr>
      </w:pPr>
      <w:r w:rsidRPr="00674017">
        <w:rPr>
          <w:rFonts w:ascii="Arial" w:hAnsi="Arial" w:cs="Arial"/>
          <w:b/>
          <w:bCs/>
          <w:i w:val="0"/>
          <w:iCs w:val="0"/>
          <w:color w:val="auto"/>
        </w:rPr>
        <w:t xml:space="preserve">Tabla </w:t>
      </w:r>
      <w:r w:rsidRPr="00674017">
        <w:rPr>
          <w:rFonts w:ascii="Arial" w:hAnsi="Arial" w:cs="Arial"/>
          <w:b/>
          <w:bCs/>
          <w:i w:val="0"/>
          <w:iCs w:val="0"/>
          <w:color w:val="auto"/>
        </w:rPr>
        <w:fldChar w:fldCharType="begin"/>
      </w:r>
      <w:r w:rsidRPr="00674017">
        <w:rPr>
          <w:rFonts w:ascii="Arial" w:hAnsi="Arial" w:cs="Arial"/>
          <w:b/>
          <w:bCs/>
          <w:i w:val="0"/>
          <w:iCs w:val="0"/>
          <w:color w:val="auto"/>
        </w:rPr>
        <w:instrText xml:space="preserve"> SEQ Tabla \* ARABIC </w:instrText>
      </w:r>
      <w:r w:rsidRPr="00674017">
        <w:rPr>
          <w:rFonts w:ascii="Arial" w:hAnsi="Arial" w:cs="Arial"/>
          <w:b/>
          <w:bCs/>
          <w:i w:val="0"/>
          <w:iCs w:val="0"/>
          <w:color w:val="auto"/>
        </w:rPr>
        <w:fldChar w:fldCharType="separate"/>
      </w:r>
      <w:r w:rsidR="008E4C1D">
        <w:rPr>
          <w:rFonts w:ascii="Arial" w:hAnsi="Arial" w:cs="Arial"/>
          <w:b/>
          <w:bCs/>
          <w:i w:val="0"/>
          <w:iCs w:val="0"/>
          <w:noProof/>
          <w:color w:val="auto"/>
        </w:rPr>
        <w:t>7</w:t>
      </w:r>
      <w:r w:rsidRPr="00674017">
        <w:rPr>
          <w:rFonts w:ascii="Arial" w:hAnsi="Arial" w:cs="Arial"/>
          <w:b/>
          <w:bCs/>
          <w:i w:val="0"/>
          <w:iCs w:val="0"/>
          <w:color w:val="auto"/>
        </w:rPr>
        <w:fldChar w:fldCharType="end"/>
      </w:r>
      <w:r w:rsidRPr="00674017">
        <w:rPr>
          <w:rFonts w:ascii="Arial" w:hAnsi="Arial" w:cs="Arial"/>
          <w:i w:val="0"/>
          <w:iCs w:val="0"/>
          <w:color w:val="auto"/>
        </w:rPr>
        <w:t xml:space="preserve">. </w:t>
      </w:r>
      <w:r w:rsidR="00CB236C" w:rsidRPr="00674017">
        <w:rPr>
          <w:rFonts w:ascii="Arial" w:hAnsi="Arial" w:cs="Arial"/>
          <w:i w:val="0"/>
          <w:iCs w:val="0"/>
          <w:color w:val="auto"/>
        </w:rPr>
        <w:t xml:space="preserve">Clasificación del riesgo </w:t>
      </w:r>
    </w:p>
    <w:tbl>
      <w:tblPr>
        <w:tblW w:w="2854" w:type="dxa"/>
        <w:jc w:val="center"/>
        <w:tblLook w:val="04A0" w:firstRow="1" w:lastRow="0" w:firstColumn="1" w:lastColumn="0" w:noHBand="0" w:noVBand="1"/>
      </w:tblPr>
      <w:tblGrid>
        <w:gridCol w:w="1273"/>
        <w:gridCol w:w="1581"/>
      </w:tblGrid>
      <w:tr w:rsidR="00CB236C" w:rsidRPr="00CB236C" w14:paraId="2080B4B0" w14:textId="77777777" w:rsidTr="0070317D">
        <w:trPr>
          <w:trHeight w:val="280"/>
          <w:jc w:val="center"/>
        </w:trPr>
        <w:tc>
          <w:tcPr>
            <w:tcW w:w="1273"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3325143C" w14:textId="77777777" w:rsidR="00CB236C" w:rsidRPr="00CB236C" w:rsidRDefault="00CB236C" w:rsidP="001721BB">
            <w:pPr>
              <w:spacing w:after="0" w:line="240" w:lineRule="auto"/>
              <w:rPr>
                <w:rFonts w:ascii="Arial" w:eastAsia="Times New Roman" w:hAnsi="Arial" w:cs="Arial"/>
                <w:color w:val="000000"/>
                <w:lang w:val="es-ES"/>
              </w:rPr>
            </w:pPr>
            <w:r w:rsidRPr="00CB236C">
              <w:rPr>
                <w:rFonts w:ascii="Arial" w:eastAsia="Times New Roman" w:hAnsi="Arial" w:cs="Arial"/>
                <w:color w:val="000000"/>
                <w:lang w:val="es-ES"/>
              </w:rPr>
              <w:t> </w:t>
            </w:r>
          </w:p>
        </w:tc>
        <w:tc>
          <w:tcPr>
            <w:tcW w:w="1581" w:type="dxa"/>
            <w:tcBorders>
              <w:top w:val="nil"/>
              <w:left w:val="nil"/>
              <w:bottom w:val="nil"/>
              <w:right w:val="nil"/>
            </w:tcBorders>
            <w:noWrap/>
            <w:vAlign w:val="bottom"/>
            <w:hideMark/>
          </w:tcPr>
          <w:p w14:paraId="30860529" w14:textId="77777777" w:rsidR="00CB236C" w:rsidRPr="00CB236C" w:rsidRDefault="00CB236C" w:rsidP="001721BB">
            <w:pPr>
              <w:spacing w:after="0" w:line="240" w:lineRule="auto"/>
              <w:jc w:val="center"/>
              <w:rPr>
                <w:rFonts w:ascii="Arial" w:hAnsi="Arial" w:cs="Arial"/>
                <w:sz w:val="18"/>
                <w:szCs w:val="18"/>
              </w:rPr>
            </w:pPr>
            <w:r w:rsidRPr="00CB236C">
              <w:rPr>
                <w:rFonts w:ascii="Arial" w:hAnsi="Arial" w:cs="Arial"/>
                <w:sz w:val="18"/>
                <w:szCs w:val="18"/>
              </w:rPr>
              <w:t xml:space="preserve">Riesgo </w:t>
            </w:r>
            <w:proofErr w:type="spellStart"/>
            <w:r w:rsidRPr="00CB236C">
              <w:rPr>
                <w:rFonts w:ascii="Arial" w:hAnsi="Arial" w:cs="Arial"/>
                <w:sz w:val="18"/>
                <w:szCs w:val="18"/>
              </w:rPr>
              <w:t>minimo</w:t>
            </w:r>
            <w:proofErr w:type="spellEnd"/>
            <w:r w:rsidRPr="00CB236C">
              <w:rPr>
                <w:rFonts w:ascii="Arial" w:hAnsi="Arial" w:cs="Arial"/>
                <w:sz w:val="18"/>
                <w:szCs w:val="18"/>
              </w:rPr>
              <w:t xml:space="preserve"> </w:t>
            </w:r>
          </w:p>
        </w:tc>
      </w:tr>
      <w:tr w:rsidR="00CB236C" w:rsidRPr="00CB236C" w14:paraId="7C531112" w14:textId="77777777" w:rsidTr="0070317D">
        <w:trPr>
          <w:trHeight w:val="280"/>
          <w:jc w:val="center"/>
        </w:trPr>
        <w:tc>
          <w:tcPr>
            <w:tcW w:w="1273" w:type="dxa"/>
            <w:tcBorders>
              <w:top w:val="nil"/>
              <w:left w:val="single" w:sz="4" w:space="0" w:color="auto"/>
              <w:bottom w:val="single" w:sz="4" w:space="0" w:color="auto"/>
              <w:right w:val="single" w:sz="4" w:space="0" w:color="auto"/>
            </w:tcBorders>
            <w:shd w:val="clear" w:color="000000" w:fill="FFFF00"/>
            <w:noWrap/>
            <w:vAlign w:val="bottom"/>
            <w:hideMark/>
          </w:tcPr>
          <w:p w14:paraId="04A07FA9" w14:textId="77777777" w:rsidR="00CB236C" w:rsidRPr="00CB236C" w:rsidRDefault="00CB236C" w:rsidP="001721BB">
            <w:pPr>
              <w:spacing w:after="0" w:line="240" w:lineRule="auto"/>
              <w:rPr>
                <w:rFonts w:ascii="Arial" w:eastAsia="Times New Roman" w:hAnsi="Arial" w:cs="Arial"/>
                <w:color w:val="000000"/>
                <w:lang w:val="en-US"/>
              </w:rPr>
            </w:pPr>
            <w:r w:rsidRPr="00CB236C">
              <w:rPr>
                <w:rFonts w:ascii="Arial" w:eastAsia="Times New Roman" w:hAnsi="Arial" w:cs="Arial"/>
                <w:color w:val="000000"/>
                <w:lang w:val="en-US"/>
              </w:rPr>
              <w:t> </w:t>
            </w:r>
          </w:p>
        </w:tc>
        <w:tc>
          <w:tcPr>
            <w:tcW w:w="1581" w:type="dxa"/>
            <w:tcBorders>
              <w:top w:val="nil"/>
              <w:left w:val="nil"/>
              <w:bottom w:val="nil"/>
              <w:right w:val="nil"/>
            </w:tcBorders>
            <w:noWrap/>
            <w:vAlign w:val="bottom"/>
            <w:hideMark/>
          </w:tcPr>
          <w:p w14:paraId="1C4E20F5" w14:textId="77777777" w:rsidR="00CB236C" w:rsidRPr="00CB236C" w:rsidRDefault="00CB236C" w:rsidP="001721BB">
            <w:pPr>
              <w:spacing w:after="0" w:line="240" w:lineRule="auto"/>
              <w:jc w:val="center"/>
              <w:rPr>
                <w:rFonts w:ascii="Arial" w:hAnsi="Arial" w:cs="Arial"/>
                <w:sz w:val="18"/>
                <w:szCs w:val="18"/>
              </w:rPr>
            </w:pPr>
            <w:r w:rsidRPr="00CB236C">
              <w:rPr>
                <w:rFonts w:ascii="Arial" w:hAnsi="Arial" w:cs="Arial"/>
                <w:sz w:val="18"/>
                <w:szCs w:val="18"/>
              </w:rPr>
              <w:t>Riesgo medio</w:t>
            </w:r>
          </w:p>
        </w:tc>
      </w:tr>
      <w:tr w:rsidR="00CB236C" w:rsidRPr="00CB236C" w14:paraId="2D9ED997" w14:textId="77777777" w:rsidTr="0070317D">
        <w:trPr>
          <w:trHeight w:val="280"/>
          <w:jc w:val="center"/>
        </w:trPr>
        <w:tc>
          <w:tcPr>
            <w:tcW w:w="1273" w:type="dxa"/>
            <w:tcBorders>
              <w:top w:val="nil"/>
              <w:left w:val="single" w:sz="4" w:space="0" w:color="auto"/>
              <w:bottom w:val="single" w:sz="4" w:space="0" w:color="auto"/>
              <w:right w:val="single" w:sz="4" w:space="0" w:color="auto"/>
            </w:tcBorders>
            <w:shd w:val="clear" w:color="000000" w:fill="FF0000"/>
            <w:noWrap/>
            <w:vAlign w:val="bottom"/>
            <w:hideMark/>
          </w:tcPr>
          <w:p w14:paraId="19C2D6FA" w14:textId="77777777" w:rsidR="00CB236C" w:rsidRPr="00CB236C" w:rsidRDefault="00CB236C" w:rsidP="001721BB">
            <w:pPr>
              <w:spacing w:after="0" w:line="240" w:lineRule="auto"/>
              <w:rPr>
                <w:rFonts w:ascii="Arial" w:eastAsia="Times New Roman" w:hAnsi="Arial" w:cs="Arial"/>
                <w:color w:val="000000"/>
                <w:lang w:val="en-US"/>
              </w:rPr>
            </w:pPr>
            <w:r w:rsidRPr="00CB236C">
              <w:rPr>
                <w:rFonts w:ascii="Arial" w:eastAsia="Times New Roman" w:hAnsi="Arial" w:cs="Arial"/>
                <w:color w:val="000000"/>
                <w:lang w:val="en-US"/>
              </w:rPr>
              <w:t> </w:t>
            </w:r>
          </w:p>
        </w:tc>
        <w:tc>
          <w:tcPr>
            <w:tcW w:w="1581" w:type="dxa"/>
            <w:tcBorders>
              <w:top w:val="nil"/>
              <w:left w:val="nil"/>
              <w:bottom w:val="nil"/>
              <w:right w:val="nil"/>
            </w:tcBorders>
            <w:noWrap/>
            <w:vAlign w:val="bottom"/>
            <w:hideMark/>
          </w:tcPr>
          <w:p w14:paraId="62BDFCF9" w14:textId="77777777" w:rsidR="00CB236C" w:rsidRPr="00CB236C" w:rsidRDefault="00CB236C" w:rsidP="001721BB">
            <w:pPr>
              <w:spacing w:after="0" w:line="240" w:lineRule="auto"/>
              <w:jc w:val="center"/>
              <w:rPr>
                <w:rFonts w:ascii="Arial" w:hAnsi="Arial" w:cs="Arial"/>
                <w:sz w:val="18"/>
                <w:szCs w:val="18"/>
              </w:rPr>
            </w:pPr>
            <w:r w:rsidRPr="00CB236C">
              <w:rPr>
                <w:rFonts w:ascii="Arial" w:hAnsi="Arial" w:cs="Arial"/>
                <w:sz w:val="18"/>
                <w:szCs w:val="18"/>
              </w:rPr>
              <w:t xml:space="preserve">Riesgo alto </w:t>
            </w:r>
          </w:p>
        </w:tc>
      </w:tr>
    </w:tbl>
    <w:p w14:paraId="420E365E" w14:textId="77777777" w:rsidR="00CB236C" w:rsidRPr="00CB236C" w:rsidRDefault="00CB236C" w:rsidP="00CB236C">
      <w:pPr>
        <w:autoSpaceDE w:val="0"/>
        <w:autoSpaceDN w:val="0"/>
        <w:adjustRightInd w:val="0"/>
        <w:spacing w:after="0" w:line="240" w:lineRule="auto"/>
        <w:jc w:val="both"/>
        <w:rPr>
          <w:rFonts w:ascii="Arial" w:hAnsi="Arial" w:cs="Arial"/>
          <w:b/>
          <w:u w:val="single"/>
        </w:rPr>
      </w:pPr>
    </w:p>
    <w:p w14:paraId="36489D0D" w14:textId="6F80968E" w:rsidR="00CB236C" w:rsidRDefault="00CB236C" w:rsidP="00CB236C">
      <w:pPr>
        <w:autoSpaceDE w:val="0"/>
        <w:autoSpaceDN w:val="0"/>
        <w:adjustRightInd w:val="0"/>
        <w:spacing w:after="0" w:line="240" w:lineRule="auto"/>
        <w:jc w:val="both"/>
        <w:rPr>
          <w:rFonts w:ascii="Arial" w:hAnsi="Arial" w:cs="Arial"/>
        </w:rPr>
      </w:pPr>
      <w:bookmarkStart w:id="8" w:name="_Hlk205975634"/>
      <w:r w:rsidRPr="00CB236C">
        <w:rPr>
          <w:rFonts w:ascii="Arial" w:hAnsi="Arial" w:cs="Arial"/>
        </w:rPr>
        <w:t>Los riesgos que sean calificados como críticos serán objeto de análisis y verificación durante la validación</w:t>
      </w:r>
      <w:r w:rsidR="00D9123E">
        <w:rPr>
          <w:rFonts w:ascii="Arial" w:hAnsi="Arial" w:cs="Arial"/>
        </w:rPr>
        <w:t>:</w:t>
      </w:r>
    </w:p>
    <w:p w14:paraId="69D18DC0" w14:textId="6C4E128B" w:rsidR="00EB2D53" w:rsidRPr="00EB2D53" w:rsidRDefault="00EB2D53" w:rsidP="00EB2D53">
      <w:pPr>
        <w:autoSpaceDE w:val="0"/>
        <w:autoSpaceDN w:val="0"/>
        <w:adjustRightInd w:val="0"/>
        <w:spacing w:after="0" w:line="240" w:lineRule="auto"/>
        <w:jc w:val="both"/>
        <w:rPr>
          <w:rFonts w:ascii="Arial" w:hAnsi="Arial" w:cs="Arial"/>
        </w:rPr>
      </w:pPr>
      <w:r w:rsidRPr="00EB2D53">
        <w:rPr>
          <w:rFonts w:ascii="Arial" w:hAnsi="Arial" w:cs="Arial"/>
        </w:rPr>
        <w:t>ICH Q9 recomienda que los riesgos con NPR</w:t>
      </w:r>
      <w:r>
        <w:rPr>
          <w:rFonts w:ascii="Arial" w:hAnsi="Arial" w:cs="Arial"/>
        </w:rPr>
        <w:t xml:space="preserve"> (Número de prioridad de riesgo)</w:t>
      </w:r>
      <w:r w:rsidRPr="00EB2D53">
        <w:rPr>
          <w:rFonts w:ascii="Arial" w:hAnsi="Arial" w:cs="Arial"/>
        </w:rPr>
        <w:t xml:space="preserve"> superiores a 100 sean objeto de acciones de mitigación prioritaria.</w:t>
      </w:r>
      <w:r>
        <w:rPr>
          <w:rFonts w:ascii="Arial" w:hAnsi="Arial" w:cs="Arial"/>
        </w:rPr>
        <w:t xml:space="preserve"> </w:t>
      </w:r>
      <w:r w:rsidRPr="00EB2D53">
        <w:rPr>
          <w:rFonts w:ascii="Arial" w:hAnsi="Arial" w:cs="Arial"/>
        </w:rPr>
        <w:t>El análisis debe ser documentado y revisado periódicamente durante el ciclo de vida del sistema (incluyendo DQ, IQ, OQ, PQ).</w:t>
      </w:r>
    </w:p>
    <w:bookmarkEnd w:id="8"/>
    <w:p w14:paraId="2737EB29" w14:textId="77777777" w:rsidR="00EB2D53" w:rsidRPr="00EB2D53" w:rsidRDefault="00EB2D53" w:rsidP="00EB2D53">
      <w:pPr>
        <w:autoSpaceDE w:val="0"/>
        <w:autoSpaceDN w:val="0"/>
        <w:adjustRightInd w:val="0"/>
        <w:spacing w:after="0" w:line="240" w:lineRule="auto"/>
        <w:jc w:val="both"/>
        <w:rPr>
          <w:rFonts w:ascii="Arial" w:hAnsi="Arial" w:cs="Arial"/>
        </w:rPr>
      </w:pPr>
    </w:p>
    <w:p w14:paraId="067FCBBA" w14:textId="27454083" w:rsidR="00EB2D53" w:rsidRPr="00CB236C" w:rsidRDefault="00EB2D53" w:rsidP="00EB2D53">
      <w:pPr>
        <w:autoSpaceDE w:val="0"/>
        <w:autoSpaceDN w:val="0"/>
        <w:adjustRightInd w:val="0"/>
        <w:spacing w:after="0" w:line="240" w:lineRule="auto"/>
        <w:jc w:val="both"/>
        <w:rPr>
          <w:rFonts w:ascii="Arial" w:hAnsi="Arial" w:cs="Arial"/>
        </w:rPr>
      </w:pPr>
      <w:bookmarkStart w:id="9" w:name="_Hlk205975660"/>
      <w:r w:rsidRPr="00EB2D53">
        <w:rPr>
          <w:rFonts w:ascii="Arial" w:hAnsi="Arial" w:cs="Arial"/>
        </w:rPr>
        <w:t xml:space="preserve">Esta evaluación permite tomar decisiones basadas en riesgo, asegurando el cumplimiento </w:t>
      </w:r>
      <w:proofErr w:type="spellStart"/>
      <w:r w:rsidRPr="00EB2D53">
        <w:rPr>
          <w:rFonts w:ascii="Arial" w:hAnsi="Arial" w:cs="Arial"/>
        </w:rPr>
        <w:t>GxP</w:t>
      </w:r>
      <w:proofErr w:type="spellEnd"/>
      <w:r w:rsidRPr="00EB2D53">
        <w:rPr>
          <w:rFonts w:ascii="Arial" w:hAnsi="Arial" w:cs="Arial"/>
        </w:rPr>
        <w:t xml:space="preserve"> y la integridad del producto o servicio.</w:t>
      </w:r>
    </w:p>
    <w:bookmarkEnd w:id="9"/>
    <w:p w14:paraId="0FF9DA71" w14:textId="77777777" w:rsidR="00BB1649" w:rsidRPr="00FE1520" w:rsidRDefault="00BB1649" w:rsidP="00BB1649">
      <w:pPr>
        <w:autoSpaceDE w:val="0"/>
        <w:autoSpaceDN w:val="0"/>
        <w:adjustRightInd w:val="0"/>
        <w:spacing w:after="0" w:line="240" w:lineRule="auto"/>
        <w:jc w:val="both"/>
        <w:rPr>
          <w:rFonts w:ascii="Arial" w:hAnsi="Arial" w:cs="Arial"/>
          <w:b/>
          <w:u w:val="single"/>
        </w:rPr>
      </w:pPr>
    </w:p>
    <w:p w14:paraId="7F3DD5DF" w14:textId="77777777" w:rsidR="00BB1649" w:rsidRPr="00FE1520" w:rsidRDefault="00BB1649" w:rsidP="00BB1649">
      <w:pPr>
        <w:autoSpaceDE w:val="0"/>
        <w:autoSpaceDN w:val="0"/>
        <w:adjustRightInd w:val="0"/>
        <w:spacing w:after="0" w:line="240" w:lineRule="auto"/>
        <w:jc w:val="both"/>
        <w:rPr>
          <w:rFonts w:ascii="Arial" w:hAnsi="Arial" w:cs="Arial"/>
          <w:b/>
          <w:u w:val="single"/>
        </w:rPr>
      </w:pPr>
      <w:r w:rsidRPr="00FE1520">
        <w:rPr>
          <w:rFonts w:ascii="Arial" w:hAnsi="Arial" w:cs="Arial"/>
          <w:b/>
          <w:u w:val="single"/>
        </w:rPr>
        <w:t xml:space="preserve">REFERENCIACIÓN NORMATIVA PARA EL PROCESO </w:t>
      </w:r>
    </w:p>
    <w:p w14:paraId="0242CE64" w14:textId="77777777" w:rsidR="00BB1649" w:rsidRPr="00FE1520" w:rsidRDefault="00BB1649" w:rsidP="00BB1649">
      <w:pPr>
        <w:autoSpaceDE w:val="0"/>
        <w:autoSpaceDN w:val="0"/>
        <w:adjustRightInd w:val="0"/>
        <w:spacing w:after="0" w:line="240" w:lineRule="auto"/>
        <w:jc w:val="both"/>
        <w:rPr>
          <w:rFonts w:ascii="Arial" w:hAnsi="Arial" w:cs="Arial"/>
        </w:rPr>
      </w:pPr>
    </w:p>
    <w:p w14:paraId="57F487E7" w14:textId="77777777" w:rsidR="00BB1649" w:rsidRPr="00FE1520" w:rsidRDefault="00BB1649" w:rsidP="00BB1649">
      <w:pPr>
        <w:autoSpaceDE w:val="0"/>
        <w:autoSpaceDN w:val="0"/>
        <w:adjustRightInd w:val="0"/>
        <w:spacing w:after="0" w:line="240" w:lineRule="auto"/>
        <w:jc w:val="both"/>
        <w:rPr>
          <w:rFonts w:ascii="Arial" w:hAnsi="Arial" w:cs="Arial"/>
        </w:rPr>
      </w:pPr>
    </w:p>
    <w:p w14:paraId="5B0E7DE3" w14:textId="1E9F7CA3" w:rsidR="00BB1649" w:rsidRPr="00674017" w:rsidRDefault="00BB1649" w:rsidP="00BB1649">
      <w:pPr>
        <w:pStyle w:val="Prrafodelista"/>
        <w:numPr>
          <w:ilvl w:val="0"/>
          <w:numId w:val="15"/>
        </w:numPr>
        <w:autoSpaceDE w:val="0"/>
        <w:autoSpaceDN w:val="0"/>
        <w:adjustRightInd w:val="0"/>
        <w:spacing w:after="0" w:line="240" w:lineRule="auto"/>
        <w:jc w:val="both"/>
        <w:rPr>
          <w:rFonts w:ascii="Arial" w:hAnsi="Arial" w:cs="Arial"/>
          <w:i/>
          <w:iCs/>
          <w:sz w:val="18"/>
          <w:szCs w:val="18"/>
        </w:rPr>
      </w:pPr>
      <w:r w:rsidRPr="00674017">
        <w:rPr>
          <w:rFonts w:ascii="Arial" w:hAnsi="Arial" w:cs="Arial"/>
          <w:i/>
          <w:iCs/>
          <w:sz w:val="18"/>
          <w:szCs w:val="18"/>
        </w:rPr>
        <w:t xml:space="preserve">GAMP 5: </w:t>
      </w:r>
      <w:proofErr w:type="spellStart"/>
      <w:r w:rsidRPr="00674017">
        <w:rPr>
          <w:rFonts w:ascii="Arial" w:hAnsi="Arial" w:cs="Arial"/>
          <w:i/>
          <w:iCs/>
          <w:sz w:val="18"/>
          <w:szCs w:val="18"/>
        </w:rPr>
        <w:t>Risk-Based</w:t>
      </w:r>
      <w:proofErr w:type="spellEnd"/>
      <w:r w:rsidRPr="00674017">
        <w:rPr>
          <w:rFonts w:ascii="Arial" w:hAnsi="Arial" w:cs="Arial"/>
          <w:i/>
          <w:iCs/>
          <w:sz w:val="18"/>
          <w:szCs w:val="18"/>
        </w:rPr>
        <w:t xml:space="preserve"> </w:t>
      </w:r>
      <w:proofErr w:type="spellStart"/>
      <w:r w:rsidRPr="00674017">
        <w:rPr>
          <w:rFonts w:ascii="Arial" w:hAnsi="Arial" w:cs="Arial"/>
          <w:i/>
          <w:iCs/>
          <w:sz w:val="18"/>
          <w:szCs w:val="18"/>
        </w:rPr>
        <w:t>Approach</w:t>
      </w:r>
      <w:proofErr w:type="spellEnd"/>
      <w:r w:rsidRPr="00674017">
        <w:rPr>
          <w:rFonts w:ascii="Arial" w:hAnsi="Arial" w:cs="Arial"/>
          <w:i/>
          <w:iCs/>
          <w:sz w:val="18"/>
          <w:szCs w:val="18"/>
        </w:rPr>
        <w:t xml:space="preserve"> </w:t>
      </w:r>
      <w:proofErr w:type="spellStart"/>
      <w:r w:rsidRPr="00674017">
        <w:rPr>
          <w:rFonts w:ascii="Arial" w:hAnsi="Arial" w:cs="Arial"/>
          <w:i/>
          <w:iCs/>
          <w:sz w:val="18"/>
          <w:szCs w:val="18"/>
        </w:rPr>
        <w:t>to</w:t>
      </w:r>
      <w:proofErr w:type="spellEnd"/>
      <w:r w:rsidRPr="00674017">
        <w:rPr>
          <w:rFonts w:ascii="Arial" w:hAnsi="Arial" w:cs="Arial"/>
          <w:i/>
          <w:iCs/>
          <w:sz w:val="18"/>
          <w:szCs w:val="18"/>
        </w:rPr>
        <w:t xml:space="preserve"> </w:t>
      </w:r>
      <w:proofErr w:type="spellStart"/>
      <w:r w:rsidRPr="00674017">
        <w:rPr>
          <w:rFonts w:ascii="Arial" w:hAnsi="Arial" w:cs="Arial"/>
          <w:i/>
          <w:iCs/>
          <w:sz w:val="18"/>
          <w:szCs w:val="18"/>
        </w:rPr>
        <w:t>Compliant</w:t>
      </w:r>
      <w:proofErr w:type="spellEnd"/>
      <w:r w:rsidRPr="00674017">
        <w:rPr>
          <w:rFonts w:ascii="Arial" w:hAnsi="Arial" w:cs="Arial"/>
          <w:i/>
          <w:iCs/>
          <w:sz w:val="18"/>
          <w:szCs w:val="18"/>
        </w:rPr>
        <w:t xml:space="preserve"> </w:t>
      </w:r>
      <w:proofErr w:type="spellStart"/>
      <w:r w:rsidRPr="00674017">
        <w:rPr>
          <w:rFonts w:ascii="Arial" w:hAnsi="Arial" w:cs="Arial"/>
          <w:i/>
          <w:iCs/>
          <w:sz w:val="18"/>
          <w:szCs w:val="18"/>
        </w:rPr>
        <w:t>GxP</w:t>
      </w:r>
      <w:proofErr w:type="spellEnd"/>
      <w:r w:rsidRPr="00674017">
        <w:rPr>
          <w:rFonts w:ascii="Arial" w:hAnsi="Arial" w:cs="Arial"/>
          <w:i/>
          <w:iCs/>
          <w:sz w:val="18"/>
          <w:szCs w:val="18"/>
        </w:rPr>
        <w:t xml:space="preserve"> </w:t>
      </w:r>
      <w:proofErr w:type="spellStart"/>
      <w:r w:rsidRPr="00674017">
        <w:rPr>
          <w:rFonts w:ascii="Arial" w:hAnsi="Arial" w:cs="Arial"/>
          <w:i/>
          <w:iCs/>
          <w:sz w:val="18"/>
          <w:szCs w:val="18"/>
        </w:rPr>
        <w:t>Computerized</w:t>
      </w:r>
      <w:proofErr w:type="spellEnd"/>
      <w:r w:rsidRPr="00674017">
        <w:rPr>
          <w:rFonts w:ascii="Arial" w:hAnsi="Arial" w:cs="Arial"/>
          <w:i/>
          <w:iCs/>
          <w:sz w:val="18"/>
          <w:szCs w:val="18"/>
        </w:rPr>
        <w:t xml:space="preserve"> </w:t>
      </w:r>
      <w:proofErr w:type="spellStart"/>
      <w:r w:rsidRPr="00674017">
        <w:rPr>
          <w:rFonts w:ascii="Arial" w:hAnsi="Arial" w:cs="Arial"/>
          <w:i/>
          <w:iCs/>
          <w:sz w:val="18"/>
          <w:szCs w:val="18"/>
        </w:rPr>
        <w:t>Systems</w:t>
      </w:r>
      <w:proofErr w:type="spellEnd"/>
      <w:r w:rsidRPr="00674017">
        <w:rPr>
          <w:rFonts w:ascii="Arial" w:hAnsi="Arial" w:cs="Arial"/>
          <w:i/>
          <w:iCs/>
          <w:sz w:val="18"/>
          <w:szCs w:val="18"/>
        </w:rPr>
        <w:t xml:space="preserve">, International </w:t>
      </w:r>
      <w:proofErr w:type="spellStart"/>
      <w:r w:rsidRPr="00674017">
        <w:rPr>
          <w:rFonts w:ascii="Arial" w:hAnsi="Arial" w:cs="Arial"/>
          <w:i/>
          <w:iCs/>
          <w:sz w:val="18"/>
          <w:szCs w:val="18"/>
        </w:rPr>
        <w:t>Society</w:t>
      </w:r>
      <w:proofErr w:type="spellEnd"/>
      <w:r w:rsidRPr="00674017">
        <w:rPr>
          <w:rFonts w:ascii="Arial" w:hAnsi="Arial" w:cs="Arial"/>
          <w:i/>
          <w:iCs/>
          <w:sz w:val="18"/>
          <w:szCs w:val="18"/>
        </w:rPr>
        <w:t xml:space="preserve"> </w:t>
      </w:r>
      <w:proofErr w:type="spellStart"/>
      <w:r w:rsidRPr="00674017">
        <w:rPr>
          <w:rFonts w:ascii="Arial" w:hAnsi="Arial" w:cs="Arial"/>
          <w:i/>
          <w:iCs/>
          <w:sz w:val="18"/>
          <w:szCs w:val="18"/>
        </w:rPr>
        <w:t>for</w:t>
      </w:r>
      <w:proofErr w:type="spellEnd"/>
      <w:r w:rsidRPr="00674017">
        <w:rPr>
          <w:rFonts w:ascii="Arial" w:hAnsi="Arial" w:cs="Arial"/>
          <w:i/>
          <w:iCs/>
          <w:sz w:val="18"/>
          <w:szCs w:val="18"/>
        </w:rPr>
        <w:t xml:space="preserve"> </w:t>
      </w:r>
      <w:proofErr w:type="spellStart"/>
      <w:r w:rsidRPr="00674017">
        <w:rPr>
          <w:rFonts w:ascii="Arial" w:hAnsi="Arial" w:cs="Arial"/>
          <w:i/>
          <w:iCs/>
          <w:sz w:val="18"/>
          <w:szCs w:val="18"/>
        </w:rPr>
        <w:t>Pharmaceutical</w:t>
      </w:r>
      <w:proofErr w:type="spellEnd"/>
      <w:r w:rsidRPr="00674017">
        <w:rPr>
          <w:rFonts w:ascii="Arial" w:hAnsi="Arial" w:cs="Arial"/>
          <w:i/>
          <w:iCs/>
          <w:sz w:val="18"/>
          <w:szCs w:val="18"/>
        </w:rPr>
        <w:t xml:space="preserve"> </w:t>
      </w:r>
      <w:proofErr w:type="spellStart"/>
      <w:proofErr w:type="gramStart"/>
      <w:r w:rsidRPr="00674017">
        <w:rPr>
          <w:rFonts w:ascii="Arial" w:hAnsi="Arial" w:cs="Arial"/>
          <w:i/>
          <w:iCs/>
          <w:sz w:val="18"/>
          <w:szCs w:val="18"/>
        </w:rPr>
        <w:t>Engineering</w:t>
      </w:r>
      <w:proofErr w:type="spellEnd"/>
      <w:r w:rsidRPr="00674017">
        <w:rPr>
          <w:rFonts w:ascii="Arial" w:hAnsi="Arial" w:cs="Arial"/>
          <w:i/>
          <w:iCs/>
          <w:sz w:val="18"/>
          <w:szCs w:val="18"/>
        </w:rPr>
        <w:t>(</w:t>
      </w:r>
      <w:proofErr w:type="gramEnd"/>
      <w:r w:rsidRPr="00674017">
        <w:rPr>
          <w:rFonts w:ascii="Arial" w:hAnsi="Arial" w:cs="Arial"/>
          <w:i/>
          <w:iCs/>
          <w:sz w:val="18"/>
          <w:szCs w:val="18"/>
        </w:rPr>
        <w:t xml:space="preserve">ISPE),2008, </w:t>
      </w:r>
      <w:proofErr w:type="spellStart"/>
      <w:r w:rsidRPr="00674017">
        <w:rPr>
          <w:rFonts w:ascii="Arial" w:hAnsi="Arial" w:cs="Arial"/>
          <w:i/>
          <w:iCs/>
          <w:sz w:val="18"/>
          <w:szCs w:val="18"/>
        </w:rPr>
        <w:t>United</w:t>
      </w:r>
      <w:proofErr w:type="spellEnd"/>
      <w:r w:rsidRPr="00674017">
        <w:rPr>
          <w:rFonts w:ascii="Arial" w:hAnsi="Arial" w:cs="Arial"/>
          <w:i/>
          <w:iCs/>
          <w:sz w:val="18"/>
          <w:szCs w:val="18"/>
        </w:rPr>
        <w:t xml:space="preserve"> </w:t>
      </w:r>
      <w:proofErr w:type="spellStart"/>
      <w:r w:rsidRPr="00674017">
        <w:rPr>
          <w:rFonts w:ascii="Arial" w:hAnsi="Arial" w:cs="Arial"/>
          <w:i/>
          <w:iCs/>
          <w:sz w:val="18"/>
          <w:szCs w:val="18"/>
        </w:rPr>
        <w:t>states</w:t>
      </w:r>
      <w:proofErr w:type="spellEnd"/>
      <w:r w:rsidRPr="00674017">
        <w:rPr>
          <w:rFonts w:ascii="Arial" w:hAnsi="Arial" w:cs="Arial"/>
          <w:i/>
          <w:iCs/>
          <w:sz w:val="18"/>
          <w:szCs w:val="18"/>
        </w:rPr>
        <w:t>.</w:t>
      </w:r>
    </w:p>
    <w:p w14:paraId="4E576EB0" w14:textId="77777777" w:rsidR="0050791A" w:rsidRPr="00674017" w:rsidRDefault="00BB1649" w:rsidP="0050791A">
      <w:pPr>
        <w:pStyle w:val="Prrafodelista"/>
        <w:numPr>
          <w:ilvl w:val="0"/>
          <w:numId w:val="15"/>
        </w:numPr>
        <w:autoSpaceDE w:val="0"/>
        <w:autoSpaceDN w:val="0"/>
        <w:adjustRightInd w:val="0"/>
        <w:spacing w:after="0" w:line="240" w:lineRule="auto"/>
        <w:jc w:val="both"/>
        <w:rPr>
          <w:rFonts w:ascii="Arial" w:hAnsi="Arial" w:cs="Arial"/>
          <w:i/>
          <w:iCs/>
          <w:sz w:val="18"/>
          <w:szCs w:val="18"/>
        </w:rPr>
      </w:pPr>
      <w:r w:rsidRPr="00674017">
        <w:rPr>
          <w:rFonts w:ascii="Arial" w:hAnsi="Arial" w:cs="Arial"/>
          <w:i/>
          <w:iCs/>
          <w:sz w:val="18"/>
          <w:szCs w:val="18"/>
        </w:rPr>
        <w:t xml:space="preserve">Colombia. Ministerio de la Protección Social. (2009).  </w:t>
      </w:r>
      <w:proofErr w:type="spellStart"/>
      <w:r w:rsidRPr="00674017">
        <w:rPr>
          <w:rFonts w:ascii="Arial" w:hAnsi="Arial" w:cs="Arial"/>
          <w:i/>
          <w:iCs/>
          <w:sz w:val="18"/>
          <w:szCs w:val="18"/>
        </w:rPr>
        <w:t>N°</w:t>
      </w:r>
      <w:proofErr w:type="spellEnd"/>
      <w:r w:rsidRPr="00674017">
        <w:rPr>
          <w:rFonts w:ascii="Arial" w:hAnsi="Arial" w:cs="Arial"/>
          <w:i/>
          <w:iCs/>
          <w:sz w:val="18"/>
          <w:szCs w:val="18"/>
        </w:rPr>
        <w:t xml:space="preserve"> 6, Articulo 6 RESOLUCIÓN 4410 DE 2009</w:t>
      </w:r>
    </w:p>
    <w:p w14:paraId="121D77DF" w14:textId="77777777" w:rsidR="0050791A" w:rsidRPr="00FE1520" w:rsidRDefault="0050791A" w:rsidP="0050791A">
      <w:pPr>
        <w:pStyle w:val="Prrafodelista"/>
        <w:autoSpaceDE w:val="0"/>
        <w:autoSpaceDN w:val="0"/>
        <w:adjustRightInd w:val="0"/>
        <w:spacing w:after="0" w:line="240" w:lineRule="auto"/>
        <w:jc w:val="both"/>
        <w:rPr>
          <w:rFonts w:ascii="Arial" w:hAnsi="Arial" w:cs="Arial"/>
        </w:rPr>
      </w:pPr>
    </w:p>
    <w:p w14:paraId="3993F8A5" w14:textId="1B4C048E" w:rsidR="00071617" w:rsidRPr="00FE1520" w:rsidRDefault="00071617" w:rsidP="0050791A">
      <w:pPr>
        <w:autoSpaceDE w:val="0"/>
        <w:autoSpaceDN w:val="0"/>
        <w:adjustRightInd w:val="0"/>
        <w:spacing w:after="0" w:line="240" w:lineRule="auto"/>
        <w:jc w:val="both"/>
        <w:rPr>
          <w:rFonts w:ascii="Arial" w:hAnsi="Arial" w:cs="Arial"/>
        </w:rPr>
      </w:pPr>
      <w:r w:rsidRPr="00FE1520">
        <w:rPr>
          <w:rFonts w:ascii="Arial" w:hAnsi="Arial" w:cs="Arial"/>
          <w:b/>
          <w:u w:val="single"/>
        </w:rPr>
        <w:t>INFORME DE DESVIACIONES</w:t>
      </w:r>
    </w:p>
    <w:p w14:paraId="7CB69C58" w14:textId="77777777" w:rsidR="00071617" w:rsidRPr="00FE1520" w:rsidRDefault="00071617" w:rsidP="00313CDC">
      <w:pPr>
        <w:autoSpaceDE w:val="0"/>
        <w:autoSpaceDN w:val="0"/>
        <w:adjustRightInd w:val="0"/>
        <w:spacing w:after="0" w:line="240" w:lineRule="auto"/>
        <w:jc w:val="both"/>
        <w:rPr>
          <w:rFonts w:ascii="Arial" w:hAnsi="Arial" w:cs="Arial"/>
        </w:rPr>
      </w:pPr>
    </w:p>
    <w:p w14:paraId="0498C3F9" w14:textId="77777777" w:rsidR="00071617" w:rsidRDefault="00071617" w:rsidP="00071617">
      <w:pPr>
        <w:autoSpaceDE w:val="0"/>
        <w:autoSpaceDN w:val="0"/>
        <w:adjustRightInd w:val="0"/>
        <w:spacing w:after="0" w:line="240" w:lineRule="auto"/>
        <w:jc w:val="both"/>
        <w:rPr>
          <w:rFonts w:ascii="Arial" w:hAnsi="Arial" w:cs="Arial"/>
        </w:rPr>
      </w:pPr>
      <w:r w:rsidRPr="00FE1520">
        <w:rPr>
          <w:rFonts w:ascii="Arial" w:hAnsi="Arial" w:cs="Arial"/>
        </w:rPr>
        <w:t>Desviación (es):</w:t>
      </w:r>
    </w:p>
    <w:p w14:paraId="011F4EC5" w14:textId="77777777" w:rsidR="00714EDE" w:rsidRPr="00FE1520" w:rsidRDefault="00714EDE" w:rsidP="00071617">
      <w:pPr>
        <w:autoSpaceDE w:val="0"/>
        <w:autoSpaceDN w:val="0"/>
        <w:adjustRightInd w:val="0"/>
        <w:spacing w:after="0" w:line="240" w:lineRule="auto"/>
        <w:jc w:val="both"/>
        <w:rPr>
          <w:rFonts w:ascii="Arial" w:hAnsi="Arial" w:cs="Arial"/>
        </w:rPr>
      </w:pPr>
    </w:p>
    <w:p w14:paraId="4A624CBC" w14:textId="4E24EB94" w:rsidR="00071617" w:rsidRPr="00714EDE" w:rsidRDefault="00714EDE" w:rsidP="00071617">
      <w:pPr>
        <w:autoSpaceDE w:val="0"/>
        <w:autoSpaceDN w:val="0"/>
        <w:adjustRightInd w:val="0"/>
        <w:spacing w:after="0" w:line="240" w:lineRule="auto"/>
        <w:jc w:val="both"/>
        <w:rPr>
          <w:rFonts w:ascii="Arial" w:hAnsi="Arial" w:cs="Arial"/>
          <w:u w:val="single"/>
        </w:rPr>
      </w:pPr>
      <w:r w:rsidRPr="00714EDE">
        <w:rPr>
          <w:rFonts w:ascii="Arial" w:hAnsi="Arial" w:cs="Arial"/>
          <w:u w:val="single"/>
        </w:rPr>
        <w:t>No aplica</w:t>
      </w:r>
    </w:p>
    <w:p w14:paraId="1E9EF4BD" w14:textId="77777777" w:rsidR="00714EDE" w:rsidRPr="00FE1520" w:rsidRDefault="00714EDE" w:rsidP="00071617">
      <w:pPr>
        <w:autoSpaceDE w:val="0"/>
        <w:autoSpaceDN w:val="0"/>
        <w:adjustRightInd w:val="0"/>
        <w:spacing w:after="0" w:line="240" w:lineRule="auto"/>
        <w:jc w:val="both"/>
        <w:rPr>
          <w:rFonts w:ascii="Arial" w:hAnsi="Arial" w:cs="Arial"/>
        </w:rPr>
      </w:pPr>
    </w:p>
    <w:p w14:paraId="3826B71E" w14:textId="77777777" w:rsidR="00071617" w:rsidRDefault="00071617" w:rsidP="00071617">
      <w:pPr>
        <w:autoSpaceDE w:val="0"/>
        <w:autoSpaceDN w:val="0"/>
        <w:adjustRightInd w:val="0"/>
        <w:spacing w:after="0" w:line="240" w:lineRule="auto"/>
        <w:jc w:val="both"/>
        <w:rPr>
          <w:rFonts w:ascii="Arial" w:hAnsi="Arial" w:cs="Arial"/>
        </w:rPr>
      </w:pPr>
      <w:r w:rsidRPr="00FE1520">
        <w:rPr>
          <w:rFonts w:ascii="Arial" w:hAnsi="Arial" w:cs="Arial"/>
        </w:rPr>
        <w:t xml:space="preserve">Justificación de la aceptación: </w:t>
      </w:r>
    </w:p>
    <w:p w14:paraId="73926E23" w14:textId="77777777" w:rsidR="00714EDE" w:rsidRPr="00FE1520" w:rsidRDefault="00714EDE" w:rsidP="00071617">
      <w:pPr>
        <w:autoSpaceDE w:val="0"/>
        <w:autoSpaceDN w:val="0"/>
        <w:adjustRightInd w:val="0"/>
        <w:spacing w:after="0" w:line="240" w:lineRule="auto"/>
        <w:jc w:val="both"/>
        <w:rPr>
          <w:rFonts w:ascii="Arial" w:hAnsi="Arial" w:cs="Arial"/>
        </w:rPr>
      </w:pPr>
    </w:p>
    <w:p w14:paraId="35FE82BE" w14:textId="32565796" w:rsidR="00071617" w:rsidRPr="00714EDE" w:rsidRDefault="00714EDE" w:rsidP="00071617">
      <w:pPr>
        <w:autoSpaceDE w:val="0"/>
        <w:autoSpaceDN w:val="0"/>
        <w:adjustRightInd w:val="0"/>
        <w:spacing w:after="0" w:line="240" w:lineRule="auto"/>
        <w:jc w:val="both"/>
        <w:rPr>
          <w:rFonts w:ascii="Arial" w:hAnsi="Arial" w:cs="Arial"/>
          <w:u w:val="single"/>
        </w:rPr>
      </w:pPr>
      <w:r w:rsidRPr="00714EDE">
        <w:rPr>
          <w:rFonts w:ascii="Arial" w:hAnsi="Arial" w:cs="Arial"/>
          <w:u w:val="single"/>
        </w:rPr>
        <w:t>No aplica</w:t>
      </w:r>
    </w:p>
    <w:p w14:paraId="5DE035ED" w14:textId="77777777" w:rsidR="00714EDE" w:rsidRPr="00FE1520" w:rsidRDefault="00714EDE" w:rsidP="00071617">
      <w:pPr>
        <w:autoSpaceDE w:val="0"/>
        <w:autoSpaceDN w:val="0"/>
        <w:adjustRightInd w:val="0"/>
        <w:spacing w:after="0" w:line="240" w:lineRule="auto"/>
        <w:jc w:val="both"/>
        <w:rPr>
          <w:rFonts w:ascii="Arial" w:hAnsi="Arial" w:cs="Arial"/>
        </w:rPr>
      </w:pPr>
    </w:p>
    <w:p w14:paraId="7FEA770E" w14:textId="77777777" w:rsidR="00071617" w:rsidRPr="00FE1520" w:rsidRDefault="00071617" w:rsidP="00071617">
      <w:pPr>
        <w:autoSpaceDE w:val="0"/>
        <w:autoSpaceDN w:val="0"/>
        <w:adjustRightInd w:val="0"/>
        <w:spacing w:after="0" w:line="240" w:lineRule="auto"/>
        <w:jc w:val="both"/>
        <w:rPr>
          <w:rFonts w:ascii="Arial" w:hAnsi="Arial" w:cs="Arial"/>
        </w:rPr>
      </w:pPr>
      <w:r w:rsidRPr="00FE1520">
        <w:rPr>
          <w:rFonts w:ascii="Arial" w:hAnsi="Arial" w:cs="Arial"/>
        </w:rPr>
        <w:t xml:space="preserve">Impacto sobre la operación, función o proceso: </w:t>
      </w:r>
    </w:p>
    <w:p w14:paraId="60E65197" w14:textId="77777777" w:rsidR="00071617" w:rsidRPr="00714EDE" w:rsidRDefault="00071617" w:rsidP="00071617">
      <w:pPr>
        <w:autoSpaceDE w:val="0"/>
        <w:autoSpaceDN w:val="0"/>
        <w:adjustRightInd w:val="0"/>
        <w:spacing w:after="0" w:line="240" w:lineRule="auto"/>
        <w:jc w:val="both"/>
        <w:rPr>
          <w:rFonts w:ascii="Arial" w:hAnsi="Arial" w:cs="Arial"/>
          <w:u w:val="single"/>
        </w:rPr>
      </w:pPr>
    </w:p>
    <w:p w14:paraId="7ED4F148" w14:textId="53FBB612" w:rsidR="00071617" w:rsidRPr="00714EDE" w:rsidRDefault="00714EDE" w:rsidP="00071617">
      <w:pPr>
        <w:autoSpaceDE w:val="0"/>
        <w:autoSpaceDN w:val="0"/>
        <w:adjustRightInd w:val="0"/>
        <w:spacing w:after="0" w:line="240" w:lineRule="auto"/>
        <w:jc w:val="both"/>
        <w:rPr>
          <w:rFonts w:ascii="Arial" w:hAnsi="Arial" w:cs="Arial"/>
          <w:u w:val="single"/>
        </w:rPr>
      </w:pPr>
      <w:r w:rsidRPr="00714EDE">
        <w:rPr>
          <w:rFonts w:ascii="Arial" w:hAnsi="Arial" w:cs="Arial"/>
          <w:u w:val="single"/>
        </w:rPr>
        <w:t>No aplica</w:t>
      </w:r>
    </w:p>
    <w:p w14:paraId="4A3958C8" w14:textId="77777777" w:rsidR="00071617" w:rsidRPr="00FE1520" w:rsidRDefault="00071617" w:rsidP="00071617">
      <w:pPr>
        <w:autoSpaceDE w:val="0"/>
        <w:autoSpaceDN w:val="0"/>
        <w:adjustRightInd w:val="0"/>
        <w:spacing w:after="0" w:line="240" w:lineRule="auto"/>
        <w:jc w:val="both"/>
        <w:rPr>
          <w:rFonts w:ascii="Arial" w:hAnsi="Arial" w:cs="Arial"/>
        </w:rPr>
      </w:pPr>
    </w:p>
    <w:p w14:paraId="150FD3CA" w14:textId="77777777" w:rsidR="0098576B" w:rsidRPr="00FE1520" w:rsidRDefault="0098576B" w:rsidP="00071617">
      <w:pPr>
        <w:autoSpaceDE w:val="0"/>
        <w:autoSpaceDN w:val="0"/>
        <w:adjustRightInd w:val="0"/>
        <w:spacing w:after="0" w:line="240" w:lineRule="auto"/>
        <w:jc w:val="both"/>
        <w:rPr>
          <w:rFonts w:ascii="Arial" w:hAnsi="Arial" w:cs="Arial"/>
        </w:rPr>
      </w:pPr>
    </w:p>
    <w:tbl>
      <w:tblPr>
        <w:tblW w:w="9260" w:type="dxa"/>
        <w:tblInd w:w="55" w:type="dxa"/>
        <w:tblCellMar>
          <w:left w:w="70" w:type="dxa"/>
          <w:right w:w="70" w:type="dxa"/>
        </w:tblCellMar>
        <w:tblLook w:val="04A0" w:firstRow="1" w:lastRow="0" w:firstColumn="1" w:lastColumn="0" w:noHBand="0" w:noVBand="1"/>
      </w:tblPr>
      <w:tblGrid>
        <w:gridCol w:w="2280"/>
        <w:gridCol w:w="6980"/>
      </w:tblGrid>
      <w:tr w:rsidR="0061394E" w:rsidRPr="00FE1520" w14:paraId="0953413A" w14:textId="77777777" w:rsidTr="006D64DA">
        <w:trPr>
          <w:trHeight w:val="1140"/>
        </w:trPr>
        <w:tc>
          <w:tcPr>
            <w:tcW w:w="2280" w:type="dxa"/>
            <w:vMerge w:val="restart"/>
            <w:tcBorders>
              <w:top w:val="single" w:sz="4" w:space="0" w:color="auto"/>
              <w:left w:val="single" w:sz="4" w:space="0" w:color="auto"/>
              <w:bottom w:val="single" w:sz="4" w:space="0" w:color="auto"/>
              <w:right w:val="single" w:sz="4" w:space="0" w:color="auto"/>
            </w:tcBorders>
            <w:shd w:val="clear" w:color="auto" w:fill="E94E10"/>
            <w:noWrap/>
            <w:vAlign w:val="center"/>
            <w:hideMark/>
          </w:tcPr>
          <w:p w14:paraId="1B3CABC6" w14:textId="77777777" w:rsidR="0061394E" w:rsidRPr="00FE1520" w:rsidRDefault="0061394E" w:rsidP="0061394E">
            <w:pPr>
              <w:spacing w:after="0" w:line="240" w:lineRule="auto"/>
              <w:jc w:val="center"/>
              <w:rPr>
                <w:rFonts w:ascii="Arial" w:eastAsia="Times New Roman" w:hAnsi="Arial" w:cs="Arial"/>
                <w:b/>
                <w:bCs/>
                <w:color w:val="000000"/>
                <w:lang w:val="es-MX" w:eastAsia="es-MX"/>
              </w:rPr>
            </w:pPr>
            <w:r w:rsidRPr="00FE1520">
              <w:rPr>
                <w:rFonts w:ascii="Arial" w:eastAsia="Times New Roman" w:hAnsi="Arial" w:cs="Arial"/>
                <w:b/>
                <w:bCs/>
                <w:color w:val="000000"/>
                <w:lang w:val="es-MX" w:eastAsia="es-MX"/>
              </w:rPr>
              <w:t>Realizó desviación</w:t>
            </w:r>
          </w:p>
        </w:tc>
        <w:tc>
          <w:tcPr>
            <w:tcW w:w="6980" w:type="dxa"/>
            <w:tcBorders>
              <w:top w:val="single" w:sz="4" w:space="0" w:color="auto"/>
              <w:left w:val="nil"/>
              <w:bottom w:val="single" w:sz="4" w:space="0" w:color="auto"/>
              <w:right w:val="single" w:sz="4" w:space="0" w:color="auto"/>
            </w:tcBorders>
            <w:noWrap/>
            <w:vAlign w:val="bottom"/>
            <w:hideMark/>
          </w:tcPr>
          <w:p w14:paraId="01969809" w14:textId="0B202507" w:rsidR="0061394E" w:rsidRPr="00FE1520" w:rsidRDefault="00714EDE" w:rsidP="0061394E">
            <w:pPr>
              <w:spacing w:after="0" w:line="240" w:lineRule="auto"/>
              <w:jc w:val="center"/>
              <w:rPr>
                <w:rFonts w:ascii="Arial" w:eastAsia="Times New Roman" w:hAnsi="Arial" w:cs="Arial"/>
                <w:color w:val="000000"/>
                <w:lang w:val="es-MX" w:eastAsia="es-MX"/>
              </w:rPr>
            </w:pPr>
            <w:r>
              <w:rPr>
                <w:rFonts w:ascii="Arial" w:eastAsia="Times New Roman" w:hAnsi="Arial" w:cs="Arial"/>
                <w:color w:val="000000"/>
                <w:lang w:val="es-MX" w:eastAsia="es-MX"/>
              </w:rPr>
              <w:t>N/A</w:t>
            </w:r>
            <w:r w:rsidR="0061394E" w:rsidRPr="00FE1520">
              <w:rPr>
                <w:rFonts w:ascii="Arial" w:eastAsia="Times New Roman" w:hAnsi="Arial" w:cs="Arial"/>
                <w:color w:val="000000"/>
                <w:lang w:val="es-MX" w:eastAsia="es-MX"/>
              </w:rPr>
              <w:t> </w:t>
            </w:r>
          </w:p>
        </w:tc>
      </w:tr>
      <w:tr w:rsidR="0061394E" w:rsidRPr="00FE1520" w14:paraId="16A64DEA" w14:textId="77777777" w:rsidTr="006D64DA">
        <w:trPr>
          <w:trHeight w:val="480"/>
        </w:trPr>
        <w:tc>
          <w:tcPr>
            <w:tcW w:w="2280" w:type="dxa"/>
            <w:vMerge/>
            <w:tcBorders>
              <w:top w:val="single" w:sz="4" w:space="0" w:color="auto"/>
              <w:left w:val="single" w:sz="4" w:space="0" w:color="auto"/>
              <w:bottom w:val="single" w:sz="4" w:space="0" w:color="auto"/>
              <w:right w:val="single" w:sz="4" w:space="0" w:color="auto"/>
            </w:tcBorders>
            <w:shd w:val="clear" w:color="auto" w:fill="E94E10"/>
            <w:vAlign w:val="center"/>
            <w:hideMark/>
          </w:tcPr>
          <w:p w14:paraId="59FA0B23" w14:textId="77777777" w:rsidR="0061394E" w:rsidRPr="00FE1520" w:rsidRDefault="0061394E" w:rsidP="0061394E">
            <w:pPr>
              <w:spacing w:after="0" w:line="240" w:lineRule="auto"/>
              <w:rPr>
                <w:rFonts w:ascii="Arial" w:eastAsia="Times New Roman" w:hAnsi="Arial" w:cs="Arial"/>
                <w:b/>
                <w:bCs/>
                <w:color w:val="000000"/>
                <w:lang w:val="es-MX" w:eastAsia="es-MX"/>
              </w:rPr>
            </w:pPr>
          </w:p>
        </w:tc>
        <w:tc>
          <w:tcPr>
            <w:tcW w:w="6980" w:type="dxa"/>
            <w:tcBorders>
              <w:top w:val="single" w:sz="4" w:space="0" w:color="auto"/>
              <w:left w:val="nil"/>
              <w:bottom w:val="single" w:sz="4" w:space="0" w:color="auto"/>
              <w:right w:val="single" w:sz="4" w:space="0" w:color="auto"/>
            </w:tcBorders>
            <w:noWrap/>
            <w:vAlign w:val="center"/>
            <w:hideMark/>
          </w:tcPr>
          <w:p w14:paraId="688A247A" w14:textId="3357C98E" w:rsidR="0061394E" w:rsidRPr="00FE1520" w:rsidRDefault="0061394E" w:rsidP="0061394E">
            <w:pPr>
              <w:spacing w:after="0" w:line="240" w:lineRule="auto"/>
              <w:rPr>
                <w:rFonts w:ascii="Arial" w:eastAsia="Times New Roman" w:hAnsi="Arial" w:cs="Arial"/>
                <w:color w:val="000000"/>
                <w:lang w:val="es-MX" w:eastAsia="es-MX"/>
              </w:rPr>
            </w:pPr>
            <w:r w:rsidRPr="00FE1520">
              <w:rPr>
                <w:rFonts w:ascii="Arial" w:eastAsia="Times New Roman" w:hAnsi="Arial" w:cs="Arial"/>
                <w:color w:val="000000"/>
                <w:lang w:val="es-MX" w:eastAsia="es-MX"/>
              </w:rPr>
              <w:t xml:space="preserve">Fecha: </w:t>
            </w:r>
            <w:r w:rsidR="00714EDE">
              <w:rPr>
                <w:rFonts w:ascii="Arial" w:eastAsia="Times New Roman" w:hAnsi="Arial" w:cs="Arial"/>
                <w:color w:val="000000"/>
                <w:u w:val="single"/>
                <w:lang w:val="es-MX" w:eastAsia="es-MX"/>
              </w:rPr>
              <w:t>No aplica</w:t>
            </w:r>
          </w:p>
        </w:tc>
      </w:tr>
      <w:tr w:rsidR="0061394E" w:rsidRPr="00FE1520" w14:paraId="4706A2AE" w14:textId="77777777" w:rsidTr="006D64DA">
        <w:trPr>
          <w:trHeight w:val="1125"/>
        </w:trPr>
        <w:tc>
          <w:tcPr>
            <w:tcW w:w="2280" w:type="dxa"/>
            <w:vMerge w:val="restart"/>
            <w:tcBorders>
              <w:top w:val="nil"/>
              <w:left w:val="single" w:sz="4" w:space="0" w:color="auto"/>
              <w:bottom w:val="single" w:sz="4" w:space="0" w:color="auto"/>
              <w:right w:val="single" w:sz="4" w:space="0" w:color="auto"/>
            </w:tcBorders>
            <w:shd w:val="clear" w:color="auto" w:fill="E94E10"/>
            <w:noWrap/>
            <w:vAlign w:val="center"/>
            <w:hideMark/>
          </w:tcPr>
          <w:p w14:paraId="0507CB93" w14:textId="77777777" w:rsidR="0061394E" w:rsidRPr="00FE1520" w:rsidRDefault="0061394E" w:rsidP="0061394E">
            <w:pPr>
              <w:spacing w:after="0" w:line="240" w:lineRule="auto"/>
              <w:jc w:val="center"/>
              <w:rPr>
                <w:rFonts w:ascii="Arial" w:eastAsia="Times New Roman" w:hAnsi="Arial" w:cs="Arial"/>
                <w:b/>
                <w:bCs/>
                <w:color w:val="000000"/>
                <w:lang w:val="es-MX" w:eastAsia="es-MX"/>
              </w:rPr>
            </w:pPr>
            <w:r w:rsidRPr="00FE1520">
              <w:rPr>
                <w:rFonts w:ascii="Arial" w:eastAsia="Times New Roman" w:hAnsi="Arial" w:cs="Arial"/>
                <w:b/>
                <w:bCs/>
                <w:color w:val="000000"/>
                <w:lang w:val="es-MX" w:eastAsia="es-MX"/>
              </w:rPr>
              <w:t>Verificó desviación</w:t>
            </w:r>
          </w:p>
        </w:tc>
        <w:tc>
          <w:tcPr>
            <w:tcW w:w="6980" w:type="dxa"/>
            <w:tcBorders>
              <w:top w:val="single" w:sz="4" w:space="0" w:color="auto"/>
              <w:left w:val="nil"/>
              <w:bottom w:val="single" w:sz="4" w:space="0" w:color="auto"/>
              <w:right w:val="single" w:sz="4" w:space="0" w:color="auto"/>
            </w:tcBorders>
            <w:noWrap/>
            <w:vAlign w:val="bottom"/>
            <w:hideMark/>
          </w:tcPr>
          <w:p w14:paraId="17197769" w14:textId="2F68F4F6" w:rsidR="0061394E" w:rsidRPr="00FE1520" w:rsidRDefault="0061394E" w:rsidP="0061394E">
            <w:pPr>
              <w:spacing w:after="0" w:line="240" w:lineRule="auto"/>
              <w:jc w:val="center"/>
              <w:rPr>
                <w:rFonts w:ascii="Arial" w:eastAsia="Times New Roman" w:hAnsi="Arial" w:cs="Arial"/>
                <w:color w:val="000000"/>
                <w:lang w:val="es-MX" w:eastAsia="es-MX"/>
              </w:rPr>
            </w:pPr>
            <w:r w:rsidRPr="00FE1520">
              <w:rPr>
                <w:rFonts w:ascii="Arial" w:eastAsia="Times New Roman" w:hAnsi="Arial" w:cs="Arial"/>
                <w:color w:val="000000"/>
                <w:lang w:val="es-MX" w:eastAsia="es-MX"/>
              </w:rPr>
              <w:t> </w:t>
            </w:r>
            <w:r w:rsidR="00714EDE">
              <w:rPr>
                <w:rFonts w:ascii="Arial" w:eastAsia="Times New Roman" w:hAnsi="Arial" w:cs="Arial"/>
                <w:color w:val="000000"/>
                <w:lang w:val="es-MX" w:eastAsia="es-MX"/>
              </w:rPr>
              <w:t>N/A</w:t>
            </w:r>
          </w:p>
        </w:tc>
      </w:tr>
      <w:tr w:rsidR="0061394E" w:rsidRPr="00FE1520" w14:paraId="260E9337" w14:textId="77777777" w:rsidTr="006D64DA">
        <w:trPr>
          <w:trHeight w:val="585"/>
        </w:trPr>
        <w:tc>
          <w:tcPr>
            <w:tcW w:w="2280" w:type="dxa"/>
            <w:vMerge/>
            <w:tcBorders>
              <w:top w:val="nil"/>
              <w:left w:val="single" w:sz="4" w:space="0" w:color="auto"/>
              <w:bottom w:val="single" w:sz="4" w:space="0" w:color="auto"/>
              <w:right w:val="single" w:sz="4" w:space="0" w:color="auto"/>
            </w:tcBorders>
            <w:shd w:val="clear" w:color="auto" w:fill="E94E10"/>
            <w:vAlign w:val="center"/>
            <w:hideMark/>
          </w:tcPr>
          <w:p w14:paraId="649BB524" w14:textId="77777777" w:rsidR="0061394E" w:rsidRPr="00FE1520" w:rsidRDefault="0061394E" w:rsidP="0061394E">
            <w:pPr>
              <w:spacing w:after="0" w:line="240" w:lineRule="auto"/>
              <w:rPr>
                <w:rFonts w:ascii="Arial" w:eastAsia="Times New Roman" w:hAnsi="Arial" w:cs="Arial"/>
                <w:b/>
                <w:bCs/>
                <w:color w:val="000000"/>
                <w:lang w:val="es-MX" w:eastAsia="es-MX"/>
              </w:rPr>
            </w:pPr>
          </w:p>
        </w:tc>
        <w:tc>
          <w:tcPr>
            <w:tcW w:w="6980" w:type="dxa"/>
            <w:tcBorders>
              <w:top w:val="single" w:sz="4" w:space="0" w:color="auto"/>
              <w:left w:val="nil"/>
              <w:bottom w:val="single" w:sz="4" w:space="0" w:color="auto"/>
              <w:right w:val="single" w:sz="4" w:space="0" w:color="auto"/>
            </w:tcBorders>
            <w:noWrap/>
            <w:vAlign w:val="center"/>
            <w:hideMark/>
          </w:tcPr>
          <w:p w14:paraId="44810E4E" w14:textId="38513075" w:rsidR="0061394E" w:rsidRPr="00FE1520" w:rsidRDefault="0061394E" w:rsidP="0061394E">
            <w:pPr>
              <w:spacing w:after="0" w:line="240" w:lineRule="auto"/>
              <w:rPr>
                <w:rFonts w:ascii="Arial" w:eastAsia="Times New Roman" w:hAnsi="Arial" w:cs="Arial"/>
                <w:color w:val="000000"/>
                <w:lang w:val="es-MX" w:eastAsia="es-MX"/>
              </w:rPr>
            </w:pPr>
            <w:r w:rsidRPr="00FE1520">
              <w:rPr>
                <w:rFonts w:ascii="Arial" w:eastAsia="Times New Roman" w:hAnsi="Arial" w:cs="Arial"/>
                <w:color w:val="000000"/>
                <w:lang w:val="es-MX" w:eastAsia="es-MX"/>
              </w:rPr>
              <w:t xml:space="preserve">Fecha: </w:t>
            </w:r>
            <w:r w:rsidR="00714EDE">
              <w:rPr>
                <w:rFonts w:ascii="Arial" w:eastAsia="Times New Roman" w:hAnsi="Arial" w:cs="Arial"/>
                <w:color w:val="000000"/>
                <w:u w:val="single"/>
                <w:lang w:val="es-MX" w:eastAsia="es-MX"/>
              </w:rPr>
              <w:t>No aplica</w:t>
            </w:r>
          </w:p>
        </w:tc>
      </w:tr>
    </w:tbl>
    <w:p w14:paraId="18326665" w14:textId="77777777" w:rsidR="0098576B" w:rsidRPr="00FE1520" w:rsidRDefault="0098576B" w:rsidP="00071617">
      <w:pPr>
        <w:autoSpaceDE w:val="0"/>
        <w:autoSpaceDN w:val="0"/>
        <w:adjustRightInd w:val="0"/>
        <w:spacing w:after="0" w:line="240" w:lineRule="auto"/>
        <w:jc w:val="both"/>
        <w:rPr>
          <w:rFonts w:ascii="Arial" w:hAnsi="Arial" w:cs="Arial"/>
        </w:rPr>
      </w:pPr>
    </w:p>
    <w:p w14:paraId="6E25A399" w14:textId="15800B87" w:rsidR="0061394E" w:rsidRPr="00FE1520" w:rsidRDefault="0061394E" w:rsidP="0050791A">
      <w:pPr>
        <w:spacing w:after="200" w:line="276" w:lineRule="auto"/>
        <w:rPr>
          <w:rFonts w:ascii="Arial" w:hAnsi="Arial" w:cs="Arial"/>
        </w:rPr>
      </w:pPr>
      <w:r w:rsidRPr="00FE1520">
        <w:rPr>
          <w:rFonts w:ascii="Arial" w:hAnsi="Arial" w:cs="Arial"/>
          <w:b/>
          <w:bCs/>
          <w:u w:val="single"/>
        </w:rPr>
        <w:t>INFORME DE CALIFICACIÓN DE ESPECIFICACIONES FUNCIONALES</w:t>
      </w:r>
    </w:p>
    <w:p w14:paraId="350213DA" w14:textId="77777777" w:rsidR="00071617" w:rsidRPr="00FE1520" w:rsidRDefault="00071617" w:rsidP="00071617">
      <w:pPr>
        <w:autoSpaceDE w:val="0"/>
        <w:autoSpaceDN w:val="0"/>
        <w:adjustRightInd w:val="0"/>
        <w:spacing w:after="0" w:line="240" w:lineRule="auto"/>
        <w:jc w:val="both"/>
        <w:rPr>
          <w:rFonts w:ascii="Arial" w:hAnsi="Arial" w:cs="Arial"/>
        </w:rPr>
      </w:pPr>
    </w:p>
    <w:p w14:paraId="2BC061FF" w14:textId="77777777" w:rsidR="0061394E" w:rsidRDefault="0061394E" w:rsidP="0061394E">
      <w:pPr>
        <w:autoSpaceDE w:val="0"/>
        <w:autoSpaceDN w:val="0"/>
        <w:adjustRightInd w:val="0"/>
        <w:spacing w:after="0" w:line="240" w:lineRule="auto"/>
        <w:jc w:val="both"/>
        <w:rPr>
          <w:rFonts w:ascii="Arial" w:hAnsi="Arial" w:cs="Arial"/>
          <w:b/>
          <w:bCs/>
        </w:rPr>
      </w:pPr>
      <w:r w:rsidRPr="00714EDE">
        <w:rPr>
          <w:rFonts w:ascii="Arial" w:hAnsi="Arial" w:cs="Arial"/>
          <w:b/>
          <w:bCs/>
        </w:rPr>
        <w:t>Resultados:</w:t>
      </w:r>
    </w:p>
    <w:p w14:paraId="6357DF5C" w14:textId="77777777" w:rsidR="00714EDE" w:rsidRPr="00714EDE" w:rsidRDefault="00714EDE" w:rsidP="0061394E">
      <w:pPr>
        <w:autoSpaceDE w:val="0"/>
        <w:autoSpaceDN w:val="0"/>
        <w:adjustRightInd w:val="0"/>
        <w:spacing w:after="0" w:line="240" w:lineRule="auto"/>
        <w:jc w:val="both"/>
        <w:rPr>
          <w:rFonts w:ascii="Arial" w:hAnsi="Arial" w:cs="Arial"/>
          <w:b/>
          <w:bCs/>
        </w:rPr>
      </w:pPr>
    </w:p>
    <w:p w14:paraId="4E879797" w14:textId="565DE3B1" w:rsidR="0061394E" w:rsidRPr="00714EDE" w:rsidRDefault="00714EDE" w:rsidP="0061394E">
      <w:pPr>
        <w:autoSpaceDE w:val="0"/>
        <w:autoSpaceDN w:val="0"/>
        <w:adjustRightInd w:val="0"/>
        <w:spacing w:after="0" w:line="240" w:lineRule="auto"/>
        <w:jc w:val="both"/>
        <w:rPr>
          <w:rFonts w:ascii="Arial" w:hAnsi="Arial" w:cs="Arial"/>
          <w:u w:val="single"/>
        </w:rPr>
      </w:pPr>
      <w:r w:rsidRPr="00714EDE">
        <w:rPr>
          <w:rFonts w:ascii="Arial" w:hAnsi="Arial" w:cs="Arial"/>
          <w:u w:val="single"/>
        </w:rPr>
        <w:t xml:space="preserve">Todos los datos consignados en el presente informe respaldan el adecuado funcionamiento del sistema de telemetría implementado en el {{nombre_establecimiento}}. La información documentada ha sido verificada y es soportada técnicamente por la empresa </w:t>
      </w:r>
      <w:proofErr w:type="spellStart"/>
      <w:r w:rsidRPr="00714EDE">
        <w:rPr>
          <w:rFonts w:ascii="Arial" w:hAnsi="Arial" w:cs="Arial"/>
          <w:u w:val="single"/>
        </w:rPr>
        <w:t>Netux</w:t>
      </w:r>
      <w:proofErr w:type="spellEnd"/>
      <w:r w:rsidRPr="00714EDE">
        <w:rPr>
          <w:rFonts w:ascii="Arial" w:hAnsi="Arial" w:cs="Arial"/>
          <w:u w:val="single"/>
        </w:rPr>
        <w:t>, en calidad de proveedor y responsable del sistema.</w:t>
      </w:r>
      <w:r w:rsidR="0061394E" w:rsidRPr="00714EDE">
        <w:rPr>
          <w:rFonts w:ascii="Arial" w:hAnsi="Arial" w:cs="Arial"/>
          <w:u w:val="single"/>
        </w:rPr>
        <w:t xml:space="preserve"> </w:t>
      </w:r>
    </w:p>
    <w:p w14:paraId="2953659A" w14:textId="77777777" w:rsidR="00F85F00" w:rsidRPr="00FE1520" w:rsidRDefault="00F85F00" w:rsidP="0061394E">
      <w:pPr>
        <w:autoSpaceDE w:val="0"/>
        <w:autoSpaceDN w:val="0"/>
        <w:adjustRightInd w:val="0"/>
        <w:spacing w:after="0" w:line="240" w:lineRule="auto"/>
        <w:jc w:val="both"/>
        <w:rPr>
          <w:rFonts w:ascii="Arial" w:hAnsi="Arial" w:cs="Arial"/>
        </w:rPr>
      </w:pPr>
    </w:p>
    <w:p w14:paraId="7F6D8FDF" w14:textId="77777777" w:rsidR="0061394E" w:rsidRPr="00DC1597" w:rsidRDefault="0061394E" w:rsidP="0061394E">
      <w:pPr>
        <w:autoSpaceDE w:val="0"/>
        <w:autoSpaceDN w:val="0"/>
        <w:adjustRightInd w:val="0"/>
        <w:spacing w:after="0" w:line="240" w:lineRule="auto"/>
        <w:jc w:val="both"/>
        <w:rPr>
          <w:rFonts w:ascii="Arial" w:hAnsi="Arial" w:cs="Arial"/>
          <w:b/>
          <w:bCs/>
        </w:rPr>
      </w:pPr>
      <w:r w:rsidRPr="00DC1597">
        <w:rPr>
          <w:rFonts w:ascii="Arial" w:hAnsi="Arial" w:cs="Arial"/>
          <w:b/>
          <w:bCs/>
        </w:rPr>
        <w:t xml:space="preserve">Conclusiones: </w:t>
      </w:r>
    </w:p>
    <w:p w14:paraId="1C063F00" w14:textId="77777777" w:rsidR="00DC1597" w:rsidRPr="00FE1520" w:rsidRDefault="00DC1597" w:rsidP="0061394E">
      <w:pPr>
        <w:autoSpaceDE w:val="0"/>
        <w:autoSpaceDN w:val="0"/>
        <w:adjustRightInd w:val="0"/>
        <w:spacing w:after="0" w:line="240" w:lineRule="auto"/>
        <w:jc w:val="both"/>
        <w:rPr>
          <w:rFonts w:ascii="Arial" w:hAnsi="Arial" w:cs="Arial"/>
        </w:rPr>
      </w:pPr>
    </w:p>
    <w:p w14:paraId="38CFFCC2" w14:textId="77777777" w:rsidR="00DC1597" w:rsidRPr="00DC1597" w:rsidRDefault="00DC1597" w:rsidP="00714EDE">
      <w:pPr>
        <w:autoSpaceDE w:val="0"/>
        <w:autoSpaceDN w:val="0"/>
        <w:adjustRightInd w:val="0"/>
        <w:spacing w:after="0" w:line="240" w:lineRule="auto"/>
        <w:ind w:right="-518"/>
        <w:jc w:val="both"/>
        <w:rPr>
          <w:rFonts w:ascii="Arial" w:hAnsi="Arial" w:cs="Arial"/>
          <w:u w:val="single"/>
        </w:rPr>
      </w:pPr>
      <w:r w:rsidRPr="00DC1597">
        <w:rPr>
          <w:rFonts w:ascii="Arial" w:hAnsi="Arial" w:cs="Arial"/>
          <w:u w:val="single"/>
        </w:rPr>
        <w:t>Con base en los resultados obtenidos durante la ejecución del protocolo de calificación en sitio, se puede concluir que la solución de telemetría implementada en el {{nombre_establecimiento}} ha sido validada satisfactoriamente. Se evidenció de manera documental el correcto funcionamiento del sistema informático destinado al registro continuo de datos de variables físicas, cumpliendo con los requisitos definidos previamente y garantizando la conformidad con las condiciones establecidas en el presente informe.</w:t>
      </w:r>
    </w:p>
    <w:p w14:paraId="1E206908" w14:textId="77777777" w:rsidR="00DC1597" w:rsidRPr="00DC1597" w:rsidRDefault="00DC1597" w:rsidP="00714EDE">
      <w:pPr>
        <w:autoSpaceDE w:val="0"/>
        <w:autoSpaceDN w:val="0"/>
        <w:adjustRightInd w:val="0"/>
        <w:spacing w:after="0" w:line="240" w:lineRule="auto"/>
        <w:ind w:right="-518"/>
        <w:jc w:val="both"/>
        <w:rPr>
          <w:rFonts w:ascii="Arial" w:hAnsi="Arial" w:cs="Arial"/>
          <w:u w:val="single"/>
        </w:rPr>
      </w:pPr>
      <w:r w:rsidRPr="00DC1597">
        <w:rPr>
          <w:rFonts w:ascii="Arial" w:hAnsi="Arial" w:cs="Arial"/>
          <w:u w:val="single"/>
        </w:rPr>
        <w:t>Este resultado respalda la liberación del sistema para su uso en operación rutinaria, en cumplimiento con los lineamientos de buenas prácticas de gestión de datos y conforme a lo estipulado por los marcos normativos aplicables</w:t>
      </w:r>
    </w:p>
    <w:p w14:paraId="2094CF68" w14:textId="77777777" w:rsidR="0061394E" w:rsidRPr="00FE1520" w:rsidRDefault="0061394E" w:rsidP="00071617">
      <w:pPr>
        <w:autoSpaceDE w:val="0"/>
        <w:autoSpaceDN w:val="0"/>
        <w:adjustRightInd w:val="0"/>
        <w:spacing w:after="0" w:line="240" w:lineRule="auto"/>
        <w:jc w:val="both"/>
        <w:rPr>
          <w:rFonts w:ascii="Arial" w:hAnsi="Arial" w:cs="Arial"/>
        </w:rPr>
      </w:pPr>
    </w:p>
    <w:tbl>
      <w:tblPr>
        <w:tblW w:w="9260" w:type="dxa"/>
        <w:tblInd w:w="55" w:type="dxa"/>
        <w:tblCellMar>
          <w:left w:w="70" w:type="dxa"/>
          <w:right w:w="70" w:type="dxa"/>
        </w:tblCellMar>
        <w:tblLook w:val="04A0" w:firstRow="1" w:lastRow="0" w:firstColumn="1" w:lastColumn="0" w:noHBand="0" w:noVBand="1"/>
      </w:tblPr>
      <w:tblGrid>
        <w:gridCol w:w="2280"/>
        <w:gridCol w:w="6980"/>
      </w:tblGrid>
      <w:tr w:rsidR="0061394E" w:rsidRPr="00FE1520" w14:paraId="2D3DB283" w14:textId="77777777" w:rsidTr="006D64DA">
        <w:trPr>
          <w:trHeight w:val="1140"/>
        </w:trPr>
        <w:tc>
          <w:tcPr>
            <w:tcW w:w="2280" w:type="dxa"/>
            <w:vMerge w:val="restart"/>
            <w:tcBorders>
              <w:top w:val="single" w:sz="4" w:space="0" w:color="auto"/>
              <w:left w:val="single" w:sz="4" w:space="0" w:color="auto"/>
              <w:bottom w:val="single" w:sz="4" w:space="0" w:color="auto"/>
              <w:right w:val="single" w:sz="4" w:space="0" w:color="auto"/>
            </w:tcBorders>
            <w:shd w:val="clear" w:color="auto" w:fill="E94E10"/>
            <w:noWrap/>
            <w:vAlign w:val="center"/>
            <w:hideMark/>
          </w:tcPr>
          <w:p w14:paraId="07E59EA7" w14:textId="77777777" w:rsidR="0061394E" w:rsidRPr="00FE1520" w:rsidRDefault="0061394E" w:rsidP="0061394E">
            <w:pPr>
              <w:spacing w:after="0" w:line="240" w:lineRule="auto"/>
              <w:jc w:val="center"/>
              <w:rPr>
                <w:rFonts w:ascii="Arial" w:eastAsia="Times New Roman" w:hAnsi="Arial" w:cs="Arial"/>
                <w:b/>
                <w:bCs/>
                <w:color w:val="000000"/>
                <w:lang w:val="es-MX" w:eastAsia="es-MX"/>
              </w:rPr>
            </w:pPr>
            <w:r w:rsidRPr="00FE1520">
              <w:rPr>
                <w:rFonts w:ascii="Arial" w:eastAsia="Times New Roman" w:hAnsi="Arial" w:cs="Arial"/>
                <w:b/>
                <w:bCs/>
                <w:color w:val="000000"/>
                <w:lang w:val="es-MX" w:eastAsia="es-MX"/>
              </w:rPr>
              <w:t xml:space="preserve">Realizó </w:t>
            </w:r>
          </w:p>
        </w:tc>
        <w:tc>
          <w:tcPr>
            <w:tcW w:w="6980" w:type="dxa"/>
            <w:tcBorders>
              <w:top w:val="single" w:sz="4" w:space="0" w:color="auto"/>
              <w:left w:val="nil"/>
              <w:bottom w:val="single" w:sz="4" w:space="0" w:color="auto"/>
              <w:right w:val="single" w:sz="4" w:space="0" w:color="auto"/>
            </w:tcBorders>
            <w:noWrap/>
            <w:vAlign w:val="bottom"/>
            <w:hideMark/>
          </w:tcPr>
          <w:p w14:paraId="06E79F84" w14:textId="77777777" w:rsidR="0061394E" w:rsidRDefault="00DC1597" w:rsidP="00DC1597">
            <w:pPr>
              <w:pStyle w:val="NormalWeb"/>
              <w:jc w:val="center"/>
              <w:rPr>
                <w:rFonts w:ascii="Arial" w:hAnsi="Arial" w:cs="Arial"/>
                <w:sz w:val="20"/>
                <w:szCs w:val="20"/>
              </w:rPr>
            </w:pPr>
            <w:r>
              <w:rPr>
                <w:rFonts w:ascii="Arial" w:hAnsi="Arial" w:cs="Arial"/>
                <w:sz w:val="20"/>
                <w:szCs w:val="20"/>
              </w:rPr>
              <w:t>{{nombre_realizo}}anci</w:t>
            </w:r>
          </w:p>
          <w:p w14:paraId="0F04264B" w14:textId="3D9C6813" w:rsidR="00DC1597" w:rsidRPr="00FE1520" w:rsidRDefault="00DC1597" w:rsidP="00821BF3">
            <w:pPr>
              <w:pStyle w:val="NormalWeb"/>
              <w:rPr>
                <w:rFonts w:ascii="Arial" w:hAnsi="Arial" w:cs="Arial"/>
              </w:rPr>
            </w:pPr>
          </w:p>
        </w:tc>
      </w:tr>
      <w:tr w:rsidR="0061394E" w:rsidRPr="00FE1520" w14:paraId="3A466C2A" w14:textId="77777777" w:rsidTr="006D64DA">
        <w:trPr>
          <w:trHeight w:val="480"/>
        </w:trPr>
        <w:tc>
          <w:tcPr>
            <w:tcW w:w="2280" w:type="dxa"/>
            <w:vMerge/>
            <w:tcBorders>
              <w:top w:val="single" w:sz="4" w:space="0" w:color="auto"/>
              <w:left w:val="single" w:sz="4" w:space="0" w:color="auto"/>
              <w:bottom w:val="single" w:sz="4" w:space="0" w:color="auto"/>
              <w:right w:val="single" w:sz="4" w:space="0" w:color="auto"/>
            </w:tcBorders>
            <w:shd w:val="clear" w:color="auto" w:fill="E94E10"/>
            <w:vAlign w:val="center"/>
            <w:hideMark/>
          </w:tcPr>
          <w:p w14:paraId="32F605F6" w14:textId="77777777" w:rsidR="0061394E" w:rsidRPr="00FE1520" w:rsidRDefault="0061394E" w:rsidP="0061394E">
            <w:pPr>
              <w:spacing w:after="0" w:line="240" w:lineRule="auto"/>
              <w:rPr>
                <w:rFonts w:ascii="Arial" w:eastAsia="Times New Roman" w:hAnsi="Arial" w:cs="Arial"/>
                <w:b/>
                <w:bCs/>
                <w:color w:val="000000"/>
                <w:lang w:val="es-MX" w:eastAsia="es-MX"/>
              </w:rPr>
            </w:pPr>
          </w:p>
        </w:tc>
        <w:tc>
          <w:tcPr>
            <w:tcW w:w="6980" w:type="dxa"/>
            <w:tcBorders>
              <w:top w:val="single" w:sz="4" w:space="0" w:color="auto"/>
              <w:left w:val="nil"/>
              <w:bottom w:val="single" w:sz="4" w:space="0" w:color="auto"/>
              <w:right w:val="single" w:sz="4" w:space="0" w:color="auto"/>
            </w:tcBorders>
            <w:noWrap/>
            <w:vAlign w:val="center"/>
            <w:hideMark/>
          </w:tcPr>
          <w:p w14:paraId="234F74F4" w14:textId="69DAD0D8" w:rsidR="0061394E" w:rsidRPr="00FE1520" w:rsidRDefault="0061394E" w:rsidP="0061394E">
            <w:pPr>
              <w:spacing w:after="0" w:line="240" w:lineRule="auto"/>
              <w:rPr>
                <w:rFonts w:ascii="Arial" w:eastAsia="Times New Roman" w:hAnsi="Arial" w:cs="Arial"/>
                <w:color w:val="000000"/>
                <w:lang w:val="es-MX" w:eastAsia="es-MX"/>
              </w:rPr>
            </w:pPr>
            <w:r w:rsidRPr="00FE1520">
              <w:rPr>
                <w:rFonts w:ascii="Arial" w:eastAsia="Times New Roman" w:hAnsi="Arial" w:cs="Arial"/>
                <w:color w:val="000000"/>
                <w:lang w:val="es-MX" w:eastAsia="es-MX"/>
              </w:rPr>
              <w:t xml:space="preserve">Fecha: </w:t>
            </w:r>
            <w:r w:rsidR="00DC1597">
              <w:rPr>
                <w:rFonts w:ascii="Arial" w:eastAsia="Times New Roman" w:hAnsi="Arial" w:cs="Arial"/>
                <w:color w:val="000000"/>
                <w:u w:val="single"/>
                <w:lang w:val="es-MX" w:eastAsia="es-MX"/>
              </w:rPr>
              <w:t>07/07/2025</w:t>
            </w:r>
          </w:p>
        </w:tc>
      </w:tr>
      <w:tr w:rsidR="0061394E" w:rsidRPr="00FE1520" w14:paraId="65B79F22" w14:textId="77777777" w:rsidTr="006D64DA">
        <w:trPr>
          <w:trHeight w:val="1125"/>
        </w:trPr>
        <w:tc>
          <w:tcPr>
            <w:tcW w:w="2280" w:type="dxa"/>
            <w:vMerge w:val="restart"/>
            <w:tcBorders>
              <w:top w:val="nil"/>
              <w:left w:val="single" w:sz="4" w:space="0" w:color="auto"/>
              <w:bottom w:val="single" w:sz="4" w:space="0" w:color="auto"/>
              <w:right w:val="single" w:sz="4" w:space="0" w:color="auto"/>
            </w:tcBorders>
            <w:shd w:val="clear" w:color="auto" w:fill="E94E10"/>
            <w:noWrap/>
            <w:vAlign w:val="center"/>
            <w:hideMark/>
          </w:tcPr>
          <w:p w14:paraId="3AB05196" w14:textId="77777777" w:rsidR="0061394E" w:rsidRPr="00FE1520" w:rsidRDefault="0061394E" w:rsidP="0061394E">
            <w:pPr>
              <w:spacing w:after="0" w:line="240" w:lineRule="auto"/>
              <w:jc w:val="center"/>
              <w:rPr>
                <w:rFonts w:ascii="Arial" w:eastAsia="Times New Roman" w:hAnsi="Arial" w:cs="Arial"/>
                <w:b/>
                <w:bCs/>
                <w:color w:val="000000"/>
                <w:lang w:val="es-MX" w:eastAsia="es-MX"/>
              </w:rPr>
            </w:pPr>
            <w:r w:rsidRPr="00FE1520">
              <w:rPr>
                <w:rFonts w:ascii="Arial" w:eastAsia="Times New Roman" w:hAnsi="Arial" w:cs="Arial"/>
                <w:b/>
                <w:bCs/>
                <w:color w:val="000000"/>
                <w:lang w:val="es-MX" w:eastAsia="es-MX"/>
              </w:rPr>
              <w:lastRenderedPageBreak/>
              <w:t xml:space="preserve">Verificó </w:t>
            </w:r>
          </w:p>
        </w:tc>
        <w:tc>
          <w:tcPr>
            <w:tcW w:w="6980" w:type="dxa"/>
            <w:tcBorders>
              <w:top w:val="single" w:sz="4" w:space="0" w:color="auto"/>
              <w:left w:val="nil"/>
              <w:bottom w:val="single" w:sz="4" w:space="0" w:color="auto"/>
              <w:right w:val="single" w:sz="4" w:space="0" w:color="auto"/>
            </w:tcBorders>
            <w:noWrap/>
            <w:vAlign w:val="bottom"/>
            <w:hideMark/>
          </w:tcPr>
          <w:p w14:paraId="0ACE867C" w14:textId="77777777" w:rsidR="00DC1597" w:rsidRPr="00966832" w:rsidRDefault="00DC1597" w:rsidP="00DC1597">
            <w:pPr>
              <w:pStyle w:val="Piedepgina"/>
              <w:jc w:val="center"/>
              <w:rPr>
                <w:rFonts w:ascii="Arial" w:hAnsi="Arial" w:cs="Arial"/>
                <w:sz w:val="20"/>
                <w:szCs w:val="20"/>
              </w:rPr>
            </w:pPr>
            <w:proofErr w:type="spellStart"/>
            <w:r w:rsidRPr="00966832">
              <w:rPr>
                <w:rFonts w:ascii="Arial" w:hAnsi="Arial" w:cs="Arial"/>
                <w:sz w:val="20"/>
                <w:szCs w:val="20"/>
              </w:rPr>
              <w:t>Ruben</w:t>
            </w:r>
            <w:proofErr w:type="spellEnd"/>
            <w:r w:rsidRPr="00966832">
              <w:rPr>
                <w:rFonts w:ascii="Arial" w:hAnsi="Arial" w:cs="Arial"/>
                <w:sz w:val="20"/>
                <w:szCs w:val="20"/>
              </w:rPr>
              <w:t xml:space="preserve"> Darío Tabares</w:t>
            </w:r>
          </w:p>
          <w:p w14:paraId="1936C887" w14:textId="77777777" w:rsidR="0061394E" w:rsidRPr="00FE1520" w:rsidRDefault="0061394E" w:rsidP="0061394E">
            <w:pPr>
              <w:spacing w:after="0" w:line="240" w:lineRule="auto"/>
              <w:jc w:val="center"/>
              <w:rPr>
                <w:rFonts w:ascii="Arial" w:eastAsia="Times New Roman" w:hAnsi="Arial" w:cs="Arial"/>
                <w:color w:val="000000"/>
                <w:lang w:val="es-MX" w:eastAsia="es-MX"/>
              </w:rPr>
            </w:pPr>
            <w:r w:rsidRPr="00FE1520">
              <w:rPr>
                <w:rFonts w:ascii="Arial" w:eastAsia="Times New Roman" w:hAnsi="Arial" w:cs="Arial"/>
                <w:color w:val="000000"/>
                <w:lang w:val="es-MX" w:eastAsia="es-MX"/>
              </w:rPr>
              <w:t> </w:t>
            </w:r>
          </w:p>
        </w:tc>
      </w:tr>
      <w:tr w:rsidR="0061394E" w:rsidRPr="00FE1520" w14:paraId="07421B85" w14:textId="77777777" w:rsidTr="006D64DA">
        <w:trPr>
          <w:trHeight w:val="508"/>
        </w:trPr>
        <w:tc>
          <w:tcPr>
            <w:tcW w:w="2280" w:type="dxa"/>
            <w:vMerge/>
            <w:tcBorders>
              <w:top w:val="nil"/>
              <w:left w:val="single" w:sz="4" w:space="0" w:color="auto"/>
              <w:bottom w:val="single" w:sz="4" w:space="0" w:color="auto"/>
              <w:right w:val="single" w:sz="4" w:space="0" w:color="auto"/>
            </w:tcBorders>
            <w:shd w:val="clear" w:color="auto" w:fill="E94E10"/>
            <w:vAlign w:val="center"/>
            <w:hideMark/>
          </w:tcPr>
          <w:p w14:paraId="5060CF1D" w14:textId="77777777" w:rsidR="0061394E" w:rsidRPr="00FE1520" w:rsidRDefault="0061394E" w:rsidP="0061394E">
            <w:pPr>
              <w:spacing w:after="0" w:line="240" w:lineRule="auto"/>
              <w:rPr>
                <w:rFonts w:ascii="Arial" w:eastAsia="Times New Roman" w:hAnsi="Arial" w:cs="Arial"/>
                <w:b/>
                <w:bCs/>
                <w:color w:val="000000"/>
                <w:lang w:val="es-MX" w:eastAsia="es-MX"/>
              </w:rPr>
            </w:pPr>
          </w:p>
        </w:tc>
        <w:tc>
          <w:tcPr>
            <w:tcW w:w="6980" w:type="dxa"/>
            <w:tcBorders>
              <w:top w:val="single" w:sz="4" w:space="0" w:color="auto"/>
              <w:left w:val="nil"/>
              <w:bottom w:val="single" w:sz="4" w:space="0" w:color="auto"/>
              <w:right w:val="single" w:sz="4" w:space="0" w:color="auto"/>
            </w:tcBorders>
            <w:noWrap/>
            <w:vAlign w:val="center"/>
            <w:hideMark/>
          </w:tcPr>
          <w:p w14:paraId="2CF67DBA" w14:textId="46E96842" w:rsidR="0061394E" w:rsidRPr="00FE1520" w:rsidRDefault="0061394E" w:rsidP="0061394E">
            <w:pPr>
              <w:spacing w:after="0" w:line="240" w:lineRule="auto"/>
              <w:rPr>
                <w:rFonts w:ascii="Arial" w:eastAsia="Times New Roman" w:hAnsi="Arial" w:cs="Arial"/>
                <w:color w:val="000000"/>
                <w:lang w:val="es-MX" w:eastAsia="es-MX"/>
              </w:rPr>
            </w:pPr>
            <w:r w:rsidRPr="00FE1520">
              <w:rPr>
                <w:rFonts w:ascii="Arial" w:eastAsia="Times New Roman" w:hAnsi="Arial" w:cs="Arial"/>
                <w:color w:val="000000"/>
                <w:lang w:val="es-MX" w:eastAsia="es-MX"/>
              </w:rPr>
              <w:t xml:space="preserve">Fecha: </w:t>
            </w:r>
            <w:r w:rsidR="00DC1597">
              <w:rPr>
                <w:rFonts w:ascii="Arial" w:eastAsia="Times New Roman" w:hAnsi="Arial" w:cs="Arial"/>
                <w:color w:val="000000"/>
                <w:u w:val="single"/>
                <w:lang w:val="es-MX" w:eastAsia="es-MX"/>
              </w:rPr>
              <w:t>08/07/2025</w:t>
            </w:r>
          </w:p>
        </w:tc>
      </w:tr>
      <w:tr w:rsidR="0061394E" w:rsidRPr="00FE1520" w14:paraId="3E781CFF" w14:textId="77777777" w:rsidTr="006D64DA">
        <w:trPr>
          <w:trHeight w:val="1125"/>
        </w:trPr>
        <w:tc>
          <w:tcPr>
            <w:tcW w:w="2280" w:type="dxa"/>
            <w:vMerge w:val="restart"/>
            <w:tcBorders>
              <w:top w:val="nil"/>
              <w:left w:val="single" w:sz="4" w:space="0" w:color="auto"/>
              <w:bottom w:val="single" w:sz="4" w:space="0" w:color="auto"/>
              <w:right w:val="single" w:sz="4" w:space="0" w:color="auto"/>
            </w:tcBorders>
            <w:shd w:val="clear" w:color="auto" w:fill="E94E10"/>
            <w:noWrap/>
            <w:vAlign w:val="center"/>
            <w:hideMark/>
          </w:tcPr>
          <w:p w14:paraId="0E2673B8" w14:textId="77777777" w:rsidR="0061394E" w:rsidRPr="00FE1520" w:rsidRDefault="0061394E" w:rsidP="0061394E">
            <w:pPr>
              <w:spacing w:after="0" w:line="240" w:lineRule="auto"/>
              <w:jc w:val="center"/>
              <w:rPr>
                <w:rFonts w:ascii="Arial" w:eastAsia="Times New Roman" w:hAnsi="Arial" w:cs="Arial"/>
                <w:b/>
                <w:bCs/>
                <w:color w:val="000000"/>
                <w:lang w:val="es-MX" w:eastAsia="es-MX"/>
              </w:rPr>
            </w:pPr>
            <w:r w:rsidRPr="00FE1520">
              <w:rPr>
                <w:rFonts w:ascii="Arial" w:eastAsia="Times New Roman" w:hAnsi="Arial" w:cs="Arial"/>
                <w:b/>
                <w:bCs/>
                <w:color w:val="000000"/>
                <w:lang w:val="es-MX" w:eastAsia="es-MX"/>
              </w:rPr>
              <w:t>Aprobó</w:t>
            </w:r>
          </w:p>
        </w:tc>
        <w:tc>
          <w:tcPr>
            <w:tcW w:w="6980" w:type="dxa"/>
            <w:tcBorders>
              <w:top w:val="single" w:sz="4" w:space="0" w:color="auto"/>
              <w:left w:val="nil"/>
              <w:bottom w:val="single" w:sz="4" w:space="0" w:color="auto"/>
              <w:right w:val="single" w:sz="4" w:space="0" w:color="auto"/>
            </w:tcBorders>
            <w:noWrap/>
            <w:vAlign w:val="bottom"/>
            <w:hideMark/>
          </w:tcPr>
          <w:p w14:paraId="7432085F" w14:textId="36CD2451" w:rsidR="0061394E" w:rsidRPr="00EA1D21" w:rsidRDefault="0061394E" w:rsidP="00EA1D21">
            <w:pPr>
              <w:spacing w:after="0" w:line="300" w:lineRule="atLeast"/>
              <w:jc w:val="center"/>
              <w:rPr>
                <w:rFonts w:ascii="Arial" w:hAnsi="Arial" w:cs="Arial"/>
                <w:sz w:val="20"/>
                <w:szCs w:val="20"/>
              </w:rPr>
            </w:pPr>
            <w:r w:rsidRPr="00FE1520">
              <w:rPr>
                <w:rFonts w:ascii="Arial" w:eastAsia="Times New Roman" w:hAnsi="Arial" w:cs="Arial"/>
                <w:color w:val="000000"/>
                <w:lang w:val="es-MX" w:eastAsia="es-MX"/>
              </w:rPr>
              <w:t> </w:t>
            </w:r>
            <w:r w:rsidR="00EA1D21" w:rsidRPr="00236678">
              <w:rPr>
                <w:rFonts w:ascii="Arial" w:hAnsi="Arial" w:cs="Arial"/>
                <w:sz w:val="20"/>
                <w:szCs w:val="20"/>
              </w:rPr>
              <w:t>Daniel Antonio Quintero Rincón</w:t>
            </w:r>
          </w:p>
        </w:tc>
      </w:tr>
      <w:tr w:rsidR="0061394E" w:rsidRPr="00FE1520" w14:paraId="6E55A649" w14:textId="77777777" w:rsidTr="006D64DA">
        <w:trPr>
          <w:trHeight w:val="492"/>
        </w:trPr>
        <w:tc>
          <w:tcPr>
            <w:tcW w:w="2280" w:type="dxa"/>
            <w:vMerge/>
            <w:tcBorders>
              <w:top w:val="nil"/>
              <w:left w:val="single" w:sz="4" w:space="0" w:color="auto"/>
              <w:bottom w:val="single" w:sz="4" w:space="0" w:color="auto"/>
              <w:right w:val="single" w:sz="4" w:space="0" w:color="auto"/>
            </w:tcBorders>
            <w:shd w:val="clear" w:color="auto" w:fill="E94E10"/>
            <w:vAlign w:val="center"/>
            <w:hideMark/>
          </w:tcPr>
          <w:p w14:paraId="20FD3F7A" w14:textId="77777777" w:rsidR="0061394E" w:rsidRPr="00FE1520" w:rsidRDefault="0061394E" w:rsidP="0061394E">
            <w:pPr>
              <w:spacing w:after="0" w:line="240" w:lineRule="auto"/>
              <w:rPr>
                <w:rFonts w:ascii="Arial" w:eastAsia="Times New Roman" w:hAnsi="Arial" w:cs="Arial"/>
                <w:b/>
                <w:bCs/>
                <w:color w:val="000000"/>
                <w:lang w:val="es-MX" w:eastAsia="es-MX"/>
              </w:rPr>
            </w:pPr>
          </w:p>
        </w:tc>
        <w:tc>
          <w:tcPr>
            <w:tcW w:w="6980" w:type="dxa"/>
            <w:tcBorders>
              <w:top w:val="single" w:sz="4" w:space="0" w:color="auto"/>
              <w:left w:val="nil"/>
              <w:bottom w:val="single" w:sz="4" w:space="0" w:color="auto"/>
              <w:right w:val="single" w:sz="4" w:space="0" w:color="auto"/>
            </w:tcBorders>
            <w:noWrap/>
            <w:vAlign w:val="center"/>
            <w:hideMark/>
          </w:tcPr>
          <w:p w14:paraId="2E78E0D2" w14:textId="7322498C" w:rsidR="0061394E" w:rsidRPr="00FE1520" w:rsidRDefault="0061394E" w:rsidP="0061394E">
            <w:pPr>
              <w:spacing w:after="0" w:line="240" w:lineRule="auto"/>
              <w:rPr>
                <w:rFonts w:ascii="Arial" w:eastAsia="Times New Roman" w:hAnsi="Arial" w:cs="Arial"/>
                <w:color w:val="000000"/>
                <w:lang w:val="es-MX" w:eastAsia="es-MX"/>
              </w:rPr>
            </w:pPr>
            <w:r w:rsidRPr="00FE1520">
              <w:rPr>
                <w:rFonts w:ascii="Arial" w:eastAsia="Times New Roman" w:hAnsi="Arial" w:cs="Arial"/>
                <w:color w:val="000000"/>
                <w:lang w:val="es-MX" w:eastAsia="es-MX"/>
              </w:rPr>
              <w:t xml:space="preserve">Fecha: </w:t>
            </w:r>
            <w:r w:rsidR="00DC1597">
              <w:rPr>
                <w:rFonts w:ascii="Arial" w:eastAsia="Times New Roman" w:hAnsi="Arial" w:cs="Arial"/>
                <w:color w:val="000000"/>
                <w:u w:val="single"/>
                <w:lang w:val="es-MX" w:eastAsia="es-MX"/>
              </w:rPr>
              <w:t>11/07/2025</w:t>
            </w:r>
          </w:p>
        </w:tc>
      </w:tr>
    </w:tbl>
    <w:p w14:paraId="66D94217" w14:textId="77777777" w:rsidR="0061394E" w:rsidRPr="00FE1520" w:rsidRDefault="0061394E" w:rsidP="00071617">
      <w:pPr>
        <w:autoSpaceDE w:val="0"/>
        <w:autoSpaceDN w:val="0"/>
        <w:adjustRightInd w:val="0"/>
        <w:spacing w:after="0" w:line="240" w:lineRule="auto"/>
        <w:jc w:val="both"/>
        <w:rPr>
          <w:rFonts w:ascii="Arial" w:hAnsi="Arial" w:cs="Arial"/>
        </w:rPr>
      </w:pPr>
    </w:p>
    <w:p w14:paraId="37C96B0F" w14:textId="77777777" w:rsidR="00313CDC" w:rsidRPr="00FE1520" w:rsidRDefault="00313CDC" w:rsidP="001260C9">
      <w:pPr>
        <w:autoSpaceDE w:val="0"/>
        <w:autoSpaceDN w:val="0"/>
        <w:adjustRightInd w:val="0"/>
        <w:spacing w:after="0" w:line="240" w:lineRule="auto"/>
        <w:rPr>
          <w:rFonts w:ascii="Arial" w:hAnsi="Arial" w:cs="Arial"/>
        </w:rPr>
      </w:pPr>
    </w:p>
    <w:p w14:paraId="04511658" w14:textId="77777777" w:rsidR="00B07F0B" w:rsidRPr="00FE1520" w:rsidRDefault="00B07F0B" w:rsidP="001260C9">
      <w:pPr>
        <w:tabs>
          <w:tab w:val="left" w:pos="6915"/>
        </w:tabs>
        <w:rPr>
          <w:rFonts w:ascii="Arial" w:hAnsi="Arial" w:cs="Arial"/>
        </w:rPr>
      </w:pPr>
    </w:p>
    <w:sectPr w:rsidR="00B07F0B" w:rsidRPr="00FE1520" w:rsidSect="00175956">
      <w:headerReference w:type="default" r:id="rId58"/>
      <w:footerReference w:type="default" r:id="rId59"/>
      <w:pgSz w:w="12240" w:h="20160" w:code="5"/>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FFCD8E" w14:textId="77777777" w:rsidR="00472159" w:rsidRDefault="00472159" w:rsidP="001260C9">
      <w:pPr>
        <w:spacing w:after="0" w:line="240" w:lineRule="auto"/>
      </w:pPr>
      <w:r>
        <w:separator/>
      </w:r>
    </w:p>
  </w:endnote>
  <w:endnote w:type="continuationSeparator" w:id="0">
    <w:p w14:paraId="1643DD27" w14:textId="77777777" w:rsidR="00472159" w:rsidRDefault="00472159" w:rsidP="001260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MT">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eastAsiaTheme="majorEastAsia" w:hAnsi="Arial" w:cs="Arial"/>
        <w:lang w:val="es-ES"/>
      </w:rPr>
      <w:id w:val="-1067025861"/>
      <w:docPartObj>
        <w:docPartGallery w:val="Page Numbers (Bottom of Page)"/>
        <w:docPartUnique/>
      </w:docPartObj>
    </w:sdtPr>
    <w:sdtEndPr>
      <w:rPr>
        <w:i/>
        <w:iCs/>
        <w:sz w:val="20"/>
        <w:szCs w:val="20"/>
        <w:lang w:val="es-CO"/>
      </w:rPr>
    </w:sdtEndPr>
    <w:sdtContent>
      <w:p w14:paraId="3BE6C84C" w14:textId="77777777" w:rsidR="00BB2F27" w:rsidRPr="00312A67" w:rsidRDefault="00BB2F27" w:rsidP="00BB2F27">
        <w:pPr>
          <w:pStyle w:val="Piedepgina"/>
          <w:rPr>
            <w:rFonts w:ascii="Arial" w:eastAsiaTheme="majorEastAsia" w:hAnsi="Arial" w:cs="Arial"/>
            <w:lang w:val="es-ES"/>
          </w:rPr>
        </w:pPr>
      </w:p>
      <w:tbl>
        <w:tblPr>
          <w:tblStyle w:val="Tablaconcuadrcula"/>
          <w:tblW w:w="10596" w:type="dxa"/>
          <w:jc w:val="center"/>
          <w:tblLook w:val="04A0" w:firstRow="1" w:lastRow="0" w:firstColumn="1" w:lastColumn="0" w:noHBand="0" w:noVBand="1"/>
        </w:tblPr>
        <w:tblGrid>
          <w:gridCol w:w="3397"/>
          <w:gridCol w:w="3686"/>
          <w:gridCol w:w="3513"/>
        </w:tblGrid>
        <w:tr w:rsidR="00EA1D21" w:rsidRPr="00312A67" w14:paraId="5BE90ACF" w14:textId="77777777" w:rsidTr="006D64DA">
          <w:trPr>
            <w:trHeight w:val="176"/>
            <w:jc w:val="center"/>
          </w:trPr>
          <w:tc>
            <w:tcPr>
              <w:tcW w:w="3397" w:type="dxa"/>
              <w:shd w:val="clear" w:color="auto" w:fill="E94E10"/>
            </w:tcPr>
            <w:p w14:paraId="1F9EE9DF" w14:textId="464BEC54" w:rsidR="00EA1D21" w:rsidRPr="00312A67" w:rsidRDefault="00EA1D21" w:rsidP="00EA1D21">
              <w:pPr>
                <w:pStyle w:val="Piedepgina"/>
                <w:jc w:val="center"/>
                <w:rPr>
                  <w:rFonts w:ascii="Arial" w:eastAsiaTheme="majorEastAsia" w:hAnsi="Arial" w:cs="Arial"/>
                  <w:b/>
                  <w:bCs/>
                  <w:sz w:val="20"/>
                  <w:szCs w:val="20"/>
                  <w:lang w:val="es-ES"/>
                </w:rPr>
              </w:pPr>
              <w:r w:rsidRPr="00312A67">
                <w:rPr>
                  <w:rFonts w:ascii="Arial" w:hAnsi="Arial" w:cs="Arial"/>
                  <w:b/>
                  <w:bCs/>
                  <w:sz w:val="20"/>
                  <w:szCs w:val="20"/>
                </w:rPr>
                <w:t>Elaboró</w:t>
              </w:r>
            </w:p>
          </w:tc>
          <w:tc>
            <w:tcPr>
              <w:tcW w:w="3686" w:type="dxa"/>
              <w:shd w:val="clear" w:color="auto" w:fill="E94E10"/>
            </w:tcPr>
            <w:p w14:paraId="2E7ED6D2" w14:textId="0FC18EDA" w:rsidR="00EA1D21" w:rsidRPr="00312A67" w:rsidRDefault="00EA1D21" w:rsidP="00EA1D21">
              <w:pPr>
                <w:pStyle w:val="Piedepgina"/>
                <w:jc w:val="center"/>
                <w:rPr>
                  <w:rFonts w:ascii="Arial" w:eastAsiaTheme="majorEastAsia" w:hAnsi="Arial" w:cs="Arial"/>
                  <w:b/>
                  <w:bCs/>
                  <w:sz w:val="20"/>
                  <w:szCs w:val="20"/>
                  <w:lang w:val="es-ES"/>
                </w:rPr>
              </w:pPr>
              <w:r w:rsidRPr="00312A67">
                <w:rPr>
                  <w:rFonts w:ascii="Arial" w:hAnsi="Arial" w:cs="Arial"/>
                  <w:b/>
                  <w:bCs/>
                  <w:sz w:val="20"/>
                  <w:szCs w:val="20"/>
                </w:rPr>
                <w:t xml:space="preserve">Revisó </w:t>
              </w:r>
            </w:p>
          </w:tc>
          <w:tc>
            <w:tcPr>
              <w:tcW w:w="3513" w:type="dxa"/>
              <w:shd w:val="clear" w:color="auto" w:fill="E94E10"/>
            </w:tcPr>
            <w:p w14:paraId="530402B7" w14:textId="6C7E4680" w:rsidR="00EA1D21" w:rsidRPr="00312A67" w:rsidRDefault="00EA1D21" w:rsidP="00EA1D21">
              <w:pPr>
                <w:pStyle w:val="Piedepgina"/>
                <w:jc w:val="center"/>
                <w:rPr>
                  <w:rFonts w:ascii="Arial" w:hAnsi="Arial" w:cs="Arial"/>
                  <w:b/>
                  <w:bCs/>
                  <w:sz w:val="20"/>
                  <w:szCs w:val="20"/>
                </w:rPr>
              </w:pPr>
              <w:r w:rsidRPr="00312A67">
                <w:rPr>
                  <w:rFonts w:ascii="Arial" w:hAnsi="Arial" w:cs="Arial"/>
                  <w:b/>
                  <w:bCs/>
                  <w:sz w:val="20"/>
                  <w:szCs w:val="20"/>
                </w:rPr>
                <w:t>Apr</w:t>
              </w:r>
              <w:r>
                <w:rPr>
                  <w:rFonts w:ascii="Arial" w:hAnsi="Arial" w:cs="Arial"/>
                  <w:b/>
                  <w:bCs/>
                  <w:sz w:val="20"/>
                  <w:szCs w:val="20"/>
                </w:rPr>
                <w:t>obó</w:t>
              </w:r>
            </w:p>
          </w:tc>
        </w:tr>
        <w:tr w:rsidR="00EA1D21" w:rsidRPr="00312A67" w14:paraId="6BE4574D" w14:textId="77777777" w:rsidTr="00F73038">
          <w:trPr>
            <w:trHeight w:val="514"/>
            <w:jc w:val="center"/>
          </w:trPr>
          <w:tc>
            <w:tcPr>
              <w:tcW w:w="3397" w:type="dxa"/>
            </w:tcPr>
            <w:p w14:paraId="5D1852D0" w14:textId="77777777" w:rsidR="00EA1D21" w:rsidRDefault="00EA1D21" w:rsidP="00EA1D21">
              <w:pPr>
                <w:pStyle w:val="Piedepgina"/>
                <w:jc w:val="center"/>
                <w:rPr>
                  <w:rFonts w:ascii="Arial" w:hAnsi="Arial" w:cs="Arial"/>
                  <w:sz w:val="20"/>
                  <w:szCs w:val="20"/>
                </w:rPr>
              </w:pPr>
              <w:r>
                <w:rPr>
                  <w:rFonts w:ascii="Arial" w:hAnsi="Arial" w:cs="Arial"/>
                  <w:sz w:val="20"/>
                  <w:szCs w:val="20"/>
                </w:rPr>
                <w:t>Maria Alejandra Zapata Chanci</w:t>
              </w:r>
            </w:p>
            <w:p w14:paraId="1650895C" w14:textId="092DD579" w:rsidR="00EA1D21" w:rsidRPr="00966832" w:rsidRDefault="00EA1D21" w:rsidP="00EA1D21">
              <w:pPr>
                <w:pStyle w:val="Piedepgina"/>
                <w:jc w:val="center"/>
                <w:rPr>
                  <w:rFonts w:ascii="Arial" w:eastAsiaTheme="majorEastAsia" w:hAnsi="Arial" w:cs="Arial"/>
                  <w:b/>
                  <w:bCs/>
                  <w:sz w:val="20"/>
                  <w:szCs w:val="20"/>
                  <w:lang w:val="fr-CA"/>
                </w:rPr>
              </w:pPr>
              <w:r w:rsidRPr="00966832">
                <w:rPr>
                  <w:rFonts w:ascii="Arial" w:hAnsi="Arial" w:cs="Arial"/>
                  <w:b/>
                  <w:bCs/>
                  <w:sz w:val="20"/>
                  <w:szCs w:val="20"/>
                  <w:lang w:val="fr-CA"/>
                </w:rPr>
                <w:t xml:space="preserve">Customer </w:t>
              </w:r>
              <w:proofErr w:type="spellStart"/>
              <w:r w:rsidRPr="00966832">
                <w:rPr>
                  <w:rFonts w:ascii="Arial" w:hAnsi="Arial" w:cs="Arial"/>
                  <w:b/>
                  <w:bCs/>
                  <w:sz w:val="20"/>
                  <w:szCs w:val="20"/>
                  <w:lang w:val="fr-CA"/>
                </w:rPr>
                <w:t>Success</w:t>
              </w:r>
              <w:proofErr w:type="spellEnd"/>
              <w:r w:rsidRPr="00966832">
                <w:rPr>
                  <w:rFonts w:ascii="Arial" w:hAnsi="Arial" w:cs="Arial"/>
                  <w:b/>
                  <w:bCs/>
                  <w:sz w:val="20"/>
                  <w:szCs w:val="20"/>
                  <w:lang w:val="fr-CA"/>
                </w:rPr>
                <w:t xml:space="preserve"> Manager</w:t>
              </w:r>
              <w:r w:rsidRPr="00966832">
                <w:rPr>
                  <w:rFonts w:ascii="Arial" w:hAnsi="Arial" w:cs="Arial"/>
                  <w:b/>
                  <w:bCs/>
                  <w:sz w:val="20"/>
                  <w:szCs w:val="20"/>
                  <w:lang w:val="fr-CA"/>
                </w:rPr>
                <w:br/>
                <w:t>NETUX SAS</w:t>
              </w:r>
            </w:p>
          </w:tc>
          <w:tc>
            <w:tcPr>
              <w:tcW w:w="3686" w:type="dxa"/>
            </w:tcPr>
            <w:p w14:paraId="020BF0E5" w14:textId="77777777" w:rsidR="00EA1D21" w:rsidRPr="00966832" w:rsidRDefault="00EA1D21" w:rsidP="00EA1D21">
              <w:pPr>
                <w:pStyle w:val="Piedepgina"/>
                <w:jc w:val="center"/>
                <w:rPr>
                  <w:rFonts w:ascii="Arial" w:hAnsi="Arial" w:cs="Arial"/>
                  <w:sz w:val="20"/>
                  <w:szCs w:val="20"/>
                </w:rPr>
              </w:pPr>
              <w:proofErr w:type="spellStart"/>
              <w:r w:rsidRPr="00966832">
                <w:rPr>
                  <w:rFonts w:ascii="Arial" w:hAnsi="Arial" w:cs="Arial"/>
                  <w:sz w:val="20"/>
                  <w:szCs w:val="20"/>
                </w:rPr>
                <w:t>Ruben</w:t>
              </w:r>
              <w:proofErr w:type="spellEnd"/>
              <w:r w:rsidRPr="00966832">
                <w:rPr>
                  <w:rFonts w:ascii="Arial" w:hAnsi="Arial" w:cs="Arial"/>
                  <w:sz w:val="20"/>
                  <w:szCs w:val="20"/>
                </w:rPr>
                <w:t xml:space="preserve"> Darío Tabares</w:t>
              </w:r>
            </w:p>
            <w:p w14:paraId="1F25210A" w14:textId="77777777" w:rsidR="00EA1D21" w:rsidRPr="00966832" w:rsidRDefault="00EA1D21" w:rsidP="00EA1D21">
              <w:pPr>
                <w:pStyle w:val="Piedepgina"/>
                <w:jc w:val="center"/>
                <w:rPr>
                  <w:rFonts w:ascii="Arial" w:hAnsi="Arial" w:cs="Arial"/>
                  <w:b/>
                  <w:bCs/>
                  <w:sz w:val="20"/>
                  <w:szCs w:val="20"/>
                </w:rPr>
              </w:pPr>
              <w:r w:rsidRPr="00966832">
                <w:rPr>
                  <w:rFonts w:ascii="Arial" w:hAnsi="Arial" w:cs="Arial"/>
                  <w:b/>
                  <w:bCs/>
                  <w:sz w:val="20"/>
                  <w:szCs w:val="20"/>
                </w:rPr>
                <w:t>Director de operaciones</w:t>
              </w:r>
            </w:p>
            <w:p w14:paraId="2AB23FF3" w14:textId="6E7137AD" w:rsidR="00EA1D21" w:rsidRPr="00312A67" w:rsidRDefault="00EA1D21" w:rsidP="00EA1D21">
              <w:pPr>
                <w:pStyle w:val="Piedepgina"/>
                <w:jc w:val="center"/>
                <w:rPr>
                  <w:rFonts w:ascii="Arial" w:eastAsiaTheme="majorEastAsia" w:hAnsi="Arial" w:cs="Arial"/>
                  <w:sz w:val="20"/>
                  <w:szCs w:val="20"/>
                  <w:lang w:val="es-ES"/>
                </w:rPr>
              </w:pPr>
              <w:r w:rsidRPr="00966832">
                <w:rPr>
                  <w:rFonts w:ascii="Arial" w:hAnsi="Arial" w:cs="Arial"/>
                  <w:b/>
                  <w:bCs/>
                  <w:sz w:val="20"/>
                  <w:szCs w:val="20"/>
                </w:rPr>
                <w:t>NETUX SAS</w:t>
              </w:r>
              <w:r>
                <w:rPr>
                  <w:rFonts w:ascii="Arial" w:hAnsi="Arial" w:cs="Arial"/>
                  <w:sz w:val="20"/>
                  <w:szCs w:val="20"/>
                </w:rPr>
                <w:t xml:space="preserve"> </w:t>
              </w:r>
            </w:p>
          </w:tc>
          <w:tc>
            <w:tcPr>
              <w:tcW w:w="3513" w:type="dxa"/>
            </w:tcPr>
            <w:p w14:paraId="13563E44" w14:textId="77777777" w:rsidR="00EA1D21" w:rsidRPr="00236678" w:rsidRDefault="00EA1D21" w:rsidP="00EA1D21">
              <w:pPr>
                <w:spacing w:after="0" w:line="300" w:lineRule="atLeast"/>
                <w:jc w:val="center"/>
                <w:rPr>
                  <w:rFonts w:ascii="Arial" w:hAnsi="Arial" w:cs="Arial"/>
                  <w:sz w:val="20"/>
                  <w:szCs w:val="20"/>
                </w:rPr>
              </w:pPr>
              <w:r w:rsidRPr="00236678">
                <w:rPr>
                  <w:rFonts w:ascii="Arial" w:hAnsi="Arial" w:cs="Arial"/>
                  <w:sz w:val="20"/>
                  <w:szCs w:val="20"/>
                </w:rPr>
                <w:t>Daniel Antonio Quintero Rincón</w:t>
              </w:r>
            </w:p>
            <w:p w14:paraId="134C2998" w14:textId="6E9F6CCD" w:rsidR="00EA1D21" w:rsidRPr="00312A67" w:rsidRDefault="00EA1D21" w:rsidP="00EA1D21">
              <w:pPr>
                <w:pStyle w:val="Piedepgina"/>
                <w:jc w:val="center"/>
                <w:rPr>
                  <w:rFonts w:ascii="Arial" w:hAnsi="Arial" w:cs="Arial"/>
                  <w:b/>
                  <w:bCs/>
                  <w:sz w:val="20"/>
                  <w:szCs w:val="20"/>
                </w:rPr>
              </w:pPr>
              <w:r w:rsidRPr="00236678">
                <w:rPr>
                  <w:rFonts w:ascii="Arial" w:hAnsi="Arial" w:cs="Arial"/>
                  <w:b/>
                  <w:bCs/>
                  <w:sz w:val="20"/>
                  <w:szCs w:val="20"/>
                </w:rPr>
                <w:t>Ingeniero Unidad de Mecánica y fluidos</w:t>
              </w:r>
              <w:r w:rsidRPr="00236678">
                <w:rPr>
                  <w:rFonts w:ascii="Arial" w:hAnsi="Arial" w:cs="Arial"/>
                  <w:b/>
                  <w:bCs/>
                  <w:sz w:val="20"/>
                  <w:szCs w:val="20"/>
                </w:rPr>
                <w:br/>
                <w:t>Hospital Pablo Tobón Uribe</w:t>
              </w:r>
            </w:p>
          </w:tc>
        </w:tr>
      </w:tbl>
      <w:p w14:paraId="31F60FD2" w14:textId="77777777" w:rsidR="00BB2F27" w:rsidRPr="00312A67" w:rsidRDefault="00BB2F27" w:rsidP="00BB2F27">
        <w:pPr>
          <w:pStyle w:val="Piedepgina"/>
          <w:rPr>
            <w:rFonts w:ascii="Arial" w:eastAsiaTheme="majorEastAsia" w:hAnsi="Arial" w:cs="Arial"/>
            <w:lang w:val="es-ES"/>
          </w:rPr>
        </w:pPr>
      </w:p>
      <w:p w14:paraId="22BED31C" w14:textId="10452D8D" w:rsidR="001260C9" w:rsidRPr="00DC1597" w:rsidRDefault="00BB2F27" w:rsidP="00BB2F27">
        <w:pPr>
          <w:pStyle w:val="Piedepgina"/>
          <w:rPr>
            <w:rFonts w:ascii="Arial" w:eastAsiaTheme="majorEastAsia" w:hAnsi="Arial" w:cs="Arial"/>
            <w:sz w:val="20"/>
            <w:szCs w:val="20"/>
          </w:rPr>
        </w:pPr>
        <w:r w:rsidRPr="00312A67">
          <w:rPr>
            <w:rFonts w:ascii="Arial" w:eastAsiaTheme="majorEastAsia" w:hAnsi="Arial" w:cs="Arial"/>
            <w:sz w:val="20"/>
            <w:szCs w:val="20"/>
            <w:lang w:val="es-ES"/>
          </w:rPr>
          <w:tab/>
        </w:r>
        <w:bookmarkStart w:id="10" w:name="_Hlk202953842"/>
        <w:r w:rsidRPr="00463F78">
          <w:rPr>
            <w:rFonts w:ascii="Arial" w:eastAsiaTheme="majorEastAsia" w:hAnsi="Arial" w:cs="Arial"/>
            <w:sz w:val="20"/>
            <w:szCs w:val="20"/>
            <w:lang w:val="es-ES"/>
          </w:rPr>
          <w:t>F</w:t>
        </w:r>
        <w:r w:rsidR="004E014B" w:rsidRPr="00463F78">
          <w:rPr>
            <w:rFonts w:ascii="Arial" w:eastAsiaTheme="majorEastAsia" w:hAnsi="Arial" w:cs="Arial"/>
            <w:sz w:val="20"/>
            <w:szCs w:val="20"/>
            <w:lang w:val="es-ES"/>
          </w:rPr>
          <w:t xml:space="preserve">echa </w:t>
        </w:r>
        <w:r w:rsidR="00BB1649" w:rsidRPr="00463F78">
          <w:rPr>
            <w:rFonts w:ascii="Arial" w:eastAsiaTheme="majorEastAsia" w:hAnsi="Arial" w:cs="Arial"/>
            <w:sz w:val="20"/>
            <w:szCs w:val="20"/>
            <w:lang w:val="es-ES"/>
          </w:rPr>
          <w:t>elaboración</w:t>
        </w:r>
        <w:r w:rsidR="00966832" w:rsidRPr="00463F78">
          <w:rPr>
            <w:rFonts w:ascii="Arial" w:eastAsiaTheme="majorEastAsia" w:hAnsi="Arial" w:cs="Arial"/>
            <w:sz w:val="20"/>
            <w:szCs w:val="20"/>
            <w:lang w:val="es-ES"/>
          </w:rPr>
          <w:t xml:space="preserve"> informe</w:t>
        </w:r>
        <w:r w:rsidR="00BB1649" w:rsidRPr="00463F78">
          <w:rPr>
            <w:rFonts w:ascii="Arial" w:eastAsiaTheme="majorEastAsia" w:hAnsi="Arial" w:cs="Arial"/>
            <w:sz w:val="20"/>
            <w:szCs w:val="20"/>
            <w:lang w:val="es-ES"/>
          </w:rPr>
          <w:t>:</w:t>
        </w:r>
        <w:r w:rsidR="007A5A38" w:rsidRPr="00463F78">
          <w:rPr>
            <w:rFonts w:ascii="Arial" w:eastAsiaTheme="majorEastAsia" w:hAnsi="Arial" w:cs="Arial"/>
            <w:sz w:val="20"/>
            <w:szCs w:val="20"/>
            <w:lang w:val="es-ES"/>
          </w:rPr>
          <w:t xml:space="preserve"> </w:t>
        </w:r>
        <w:r w:rsidR="00966832" w:rsidRPr="00463F78">
          <w:rPr>
            <w:rFonts w:ascii="Arial" w:eastAsiaTheme="majorEastAsia" w:hAnsi="Arial" w:cs="Arial"/>
            <w:sz w:val="20"/>
            <w:szCs w:val="20"/>
            <w:lang w:val="es-ES"/>
          </w:rPr>
          <w:t>07/0</w:t>
        </w:r>
        <w:r w:rsidR="00DC1597" w:rsidRPr="00463F78">
          <w:rPr>
            <w:rFonts w:ascii="Arial" w:eastAsiaTheme="majorEastAsia" w:hAnsi="Arial" w:cs="Arial"/>
            <w:sz w:val="20"/>
            <w:szCs w:val="20"/>
            <w:lang w:val="es-ES"/>
          </w:rPr>
          <w:t>7</w:t>
        </w:r>
        <w:r w:rsidR="00966832" w:rsidRPr="00463F78">
          <w:rPr>
            <w:rFonts w:ascii="Arial" w:eastAsiaTheme="majorEastAsia" w:hAnsi="Arial" w:cs="Arial"/>
            <w:sz w:val="20"/>
            <w:szCs w:val="20"/>
            <w:lang w:val="es-ES"/>
          </w:rPr>
          <w:t>/2025</w:t>
        </w:r>
      </w:p>
    </w:sdtContent>
  </w:sdt>
  <w:bookmarkEnd w:id="10" w:displacedByCustomXml="prev"/>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72ED8D" w14:textId="77777777" w:rsidR="00472159" w:rsidRDefault="00472159" w:rsidP="001260C9">
      <w:pPr>
        <w:spacing w:after="0" w:line="240" w:lineRule="auto"/>
      </w:pPr>
      <w:r>
        <w:separator/>
      </w:r>
    </w:p>
  </w:footnote>
  <w:footnote w:type="continuationSeparator" w:id="0">
    <w:p w14:paraId="13F67F84" w14:textId="77777777" w:rsidR="00472159" w:rsidRDefault="00472159" w:rsidP="001260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996"/>
      <w:gridCol w:w="5281"/>
      <w:gridCol w:w="993"/>
      <w:gridCol w:w="1219"/>
    </w:tblGrid>
    <w:tr w:rsidR="00E81146" w:rsidRPr="008413F0" w14:paraId="004E1A2C" w14:textId="77777777" w:rsidTr="009603B8">
      <w:trPr>
        <w:trHeight w:val="386"/>
        <w:jc w:val="center"/>
      </w:trPr>
      <w:tc>
        <w:tcPr>
          <w:tcW w:w="2996" w:type="dxa"/>
          <w:vMerge w:val="restart"/>
          <w:vAlign w:val="center"/>
        </w:tcPr>
        <w:p w14:paraId="55410AF9" w14:textId="74504124" w:rsidR="004863A9" w:rsidRDefault="00175956" w:rsidP="00175956">
          <w:pPr>
            <w:pStyle w:val="Encabezado"/>
            <w:jc w:val="center"/>
            <w:rPr>
              <w:noProof/>
              <w:lang w:val="en-US"/>
            </w:rPr>
          </w:pPr>
          <w:r>
            <w:rPr>
              <w:rFonts w:cs="Calibri"/>
              <w:noProof/>
              <w:color w:val="000000"/>
              <w:bdr w:val="none" w:sz="0" w:space="0" w:color="auto" w:frame="1"/>
            </w:rPr>
            <w:drawing>
              <wp:inline distT="0" distB="0" distL="0" distR="0" wp14:anchorId="67AB0AAD" wp14:editId="7DD1CA71">
                <wp:extent cx="1371600" cy="914400"/>
                <wp:effectExtent l="0" t="0" r="0" b="0"/>
                <wp:docPr id="123656582" name="Imagen 11" descr="Logo_NUEVO HP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NUEVO HPT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1600" cy="914400"/>
                        </a:xfrm>
                        <a:prstGeom prst="rect">
                          <a:avLst/>
                        </a:prstGeom>
                        <a:noFill/>
                        <a:ln>
                          <a:noFill/>
                        </a:ln>
                      </pic:spPr>
                    </pic:pic>
                  </a:graphicData>
                </a:graphic>
              </wp:inline>
            </w:drawing>
          </w:r>
        </w:p>
        <w:p w14:paraId="1D2D6597" w14:textId="173F255E" w:rsidR="00E81146" w:rsidRPr="003E58B9" w:rsidRDefault="00E81146" w:rsidP="00175956">
          <w:pPr>
            <w:pStyle w:val="Encabezado"/>
            <w:rPr>
              <w:rFonts w:cs="Arial"/>
              <w:sz w:val="28"/>
              <w:szCs w:val="28"/>
            </w:rPr>
          </w:pPr>
          <w:r>
            <w:rPr>
              <w:noProof/>
              <w:lang w:val="en-US"/>
            </w:rPr>
            <w:drawing>
              <wp:inline distT="0" distB="0" distL="0" distR="0" wp14:anchorId="7CFD863D" wp14:editId="6057382E">
                <wp:extent cx="1866900" cy="578592"/>
                <wp:effectExtent l="0" t="0" r="0" b="0"/>
                <wp:docPr id="184634660" name="Imagen 1" descr="Logotipo&#10;&#10;Descripción generada automáticamente">
                  <a:extLst xmlns:a="http://schemas.openxmlformats.org/drawingml/2006/main">
                    <a:ext uri="{FF2B5EF4-FFF2-40B4-BE49-F238E27FC236}">
                      <a16:creationId xmlns:a16="http://schemas.microsoft.com/office/drawing/2014/main" id="{64AB4179-DB2F-653A-3401-4E3F985F9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62083" name="Imagen 1" descr="Logotipo&#10;&#10;Descripción generada automáticamente">
                          <a:extLst>
                            <a:ext uri="{FF2B5EF4-FFF2-40B4-BE49-F238E27FC236}">
                              <a16:creationId xmlns:a16="http://schemas.microsoft.com/office/drawing/2014/main" id="{64AB4179-DB2F-653A-3401-4E3F985F905E}"/>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875856" cy="581368"/>
                        </a:xfrm>
                        <a:prstGeom prst="rect">
                          <a:avLst/>
                        </a:prstGeom>
                      </pic:spPr>
                    </pic:pic>
                  </a:graphicData>
                </a:graphic>
              </wp:inline>
            </w:drawing>
          </w:r>
        </w:p>
      </w:tc>
      <w:tc>
        <w:tcPr>
          <w:tcW w:w="5281" w:type="dxa"/>
          <w:vMerge w:val="restart"/>
          <w:vAlign w:val="center"/>
        </w:tcPr>
        <w:p w14:paraId="719F216D" w14:textId="762D8A3B" w:rsidR="00E81146" w:rsidRPr="003E58B9" w:rsidRDefault="00E81146" w:rsidP="00E81146">
          <w:pPr>
            <w:pStyle w:val="Encabezado"/>
            <w:tabs>
              <w:tab w:val="left" w:pos="5069"/>
            </w:tabs>
            <w:ind w:left="533" w:right="677"/>
            <w:jc w:val="center"/>
            <w:rPr>
              <w:rFonts w:cs="Arial"/>
              <w:b/>
              <w:sz w:val="28"/>
              <w:szCs w:val="28"/>
            </w:rPr>
          </w:pPr>
          <w:r>
            <w:rPr>
              <w:rFonts w:cs="Arial"/>
              <w:b/>
              <w:sz w:val="28"/>
              <w:szCs w:val="28"/>
            </w:rPr>
            <w:t xml:space="preserve"> </w:t>
          </w:r>
          <w:r w:rsidR="00F64CC6">
            <w:rPr>
              <w:rFonts w:cs="Arial"/>
              <w:b/>
              <w:sz w:val="28"/>
              <w:szCs w:val="28"/>
            </w:rPr>
            <w:t xml:space="preserve">INFORME </w:t>
          </w:r>
          <w:r w:rsidR="00CB236C" w:rsidRPr="00CB236C">
            <w:rPr>
              <w:rFonts w:cs="Arial"/>
              <w:b/>
              <w:sz w:val="28"/>
              <w:szCs w:val="28"/>
            </w:rPr>
            <w:t>DE CALIFICACI</w:t>
          </w:r>
          <w:r w:rsidR="00175956">
            <w:rPr>
              <w:rFonts w:cs="Arial"/>
              <w:b/>
              <w:sz w:val="28"/>
              <w:szCs w:val="28"/>
            </w:rPr>
            <w:t>Ó</w:t>
          </w:r>
          <w:r w:rsidR="00CB236C" w:rsidRPr="00CB236C">
            <w:rPr>
              <w:rFonts w:cs="Arial"/>
              <w:b/>
              <w:sz w:val="28"/>
              <w:szCs w:val="28"/>
            </w:rPr>
            <w:t>N DE DISEÑO SISTEMA DE TELEMETRÍA</w:t>
          </w:r>
        </w:p>
      </w:tc>
      <w:tc>
        <w:tcPr>
          <w:tcW w:w="993" w:type="dxa"/>
          <w:tcBorders>
            <w:right w:val="nil"/>
          </w:tcBorders>
          <w:vAlign w:val="center"/>
        </w:tcPr>
        <w:p w14:paraId="00D24F0F" w14:textId="77777777" w:rsidR="00E81146" w:rsidRPr="003E58B9" w:rsidRDefault="00E81146" w:rsidP="00E81146">
          <w:pPr>
            <w:pStyle w:val="Encabezado"/>
            <w:rPr>
              <w:rFonts w:cs="Arial"/>
              <w:sz w:val="20"/>
              <w:szCs w:val="20"/>
            </w:rPr>
          </w:pPr>
          <w:r w:rsidRPr="003E58B9">
            <w:rPr>
              <w:rFonts w:cs="Arial"/>
              <w:sz w:val="20"/>
              <w:szCs w:val="20"/>
            </w:rPr>
            <w:t>Código:</w:t>
          </w:r>
        </w:p>
      </w:tc>
      <w:tc>
        <w:tcPr>
          <w:tcW w:w="1219" w:type="dxa"/>
          <w:tcBorders>
            <w:left w:val="nil"/>
          </w:tcBorders>
          <w:vAlign w:val="center"/>
        </w:tcPr>
        <w:p w14:paraId="1F2F9AB0" w14:textId="3405C286" w:rsidR="00E81146" w:rsidRPr="003E58B9" w:rsidRDefault="00E81146" w:rsidP="00E81146">
          <w:pPr>
            <w:pStyle w:val="Encabezado"/>
            <w:rPr>
              <w:rFonts w:cs="Arial"/>
              <w:sz w:val="20"/>
              <w:szCs w:val="20"/>
            </w:rPr>
          </w:pPr>
          <w:r>
            <w:rPr>
              <w:rFonts w:asciiTheme="minorHAnsi" w:hAnsiTheme="minorHAnsi" w:cs="Arial"/>
              <w:sz w:val="20"/>
              <w:szCs w:val="20"/>
            </w:rPr>
            <w:t>NXOP-</w:t>
          </w:r>
          <w:r w:rsidR="00185978">
            <w:rPr>
              <w:rFonts w:asciiTheme="minorHAnsi" w:hAnsiTheme="minorHAnsi" w:cs="Arial"/>
              <w:sz w:val="20"/>
              <w:szCs w:val="20"/>
            </w:rPr>
            <w:t>IN</w:t>
          </w:r>
          <w:r>
            <w:rPr>
              <w:rFonts w:asciiTheme="minorHAnsi" w:hAnsiTheme="minorHAnsi" w:cs="Arial"/>
              <w:sz w:val="20"/>
              <w:szCs w:val="20"/>
            </w:rPr>
            <w:t>-0</w:t>
          </w:r>
          <w:r w:rsidR="00CB236C">
            <w:rPr>
              <w:rFonts w:asciiTheme="minorHAnsi" w:hAnsiTheme="minorHAnsi" w:cs="Arial"/>
              <w:sz w:val="20"/>
              <w:szCs w:val="20"/>
            </w:rPr>
            <w:t>1</w:t>
          </w:r>
        </w:p>
      </w:tc>
    </w:tr>
    <w:tr w:rsidR="00E81146" w:rsidRPr="008413F0" w14:paraId="57608E80" w14:textId="77777777" w:rsidTr="009603B8">
      <w:trPr>
        <w:trHeight w:val="386"/>
        <w:jc w:val="center"/>
      </w:trPr>
      <w:tc>
        <w:tcPr>
          <w:tcW w:w="2996" w:type="dxa"/>
          <w:vMerge/>
        </w:tcPr>
        <w:p w14:paraId="4F4ECCDB" w14:textId="77777777" w:rsidR="00E81146" w:rsidRPr="003E58B9" w:rsidRDefault="00E81146" w:rsidP="00E81146">
          <w:pPr>
            <w:pStyle w:val="Encabezado"/>
            <w:rPr>
              <w:rFonts w:cs="Arial"/>
              <w:sz w:val="28"/>
              <w:szCs w:val="28"/>
            </w:rPr>
          </w:pPr>
        </w:p>
      </w:tc>
      <w:tc>
        <w:tcPr>
          <w:tcW w:w="5281" w:type="dxa"/>
          <w:vMerge/>
        </w:tcPr>
        <w:p w14:paraId="1D15DEF7" w14:textId="77777777" w:rsidR="00E81146" w:rsidRPr="003E58B9" w:rsidRDefault="00E81146" w:rsidP="00E81146">
          <w:pPr>
            <w:pStyle w:val="Encabezado"/>
            <w:rPr>
              <w:rFonts w:cs="Arial"/>
              <w:sz w:val="28"/>
              <w:szCs w:val="28"/>
            </w:rPr>
          </w:pPr>
        </w:p>
      </w:tc>
      <w:tc>
        <w:tcPr>
          <w:tcW w:w="993" w:type="dxa"/>
          <w:tcBorders>
            <w:right w:val="nil"/>
          </w:tcBorders>
          <w:vAlign w:val="center"/>
        </w:tcPr>
        <w:p w14:paraId="6B177B66" w14:textId="77777777" w:rsidR="00E81146" w:rsidRPr="003E58B9" w:rsidRDefault="00E81146" w:rsidP="00E81146">
          <w:pPr>
            <w:pStyle w:val="Encabezado"/>
            <w:rPr>
              <w:rFonts w:cs="Arial"/>
              <w:sz w:val="20"/>
              <w:szCs w:val="20"/>
            </w:rPr>
          </w:pPr>
          <w:r w:rsidRPr="003E58B9">
            <w:rPr>
              <w:rFonts w:cs="Arial"/>
              <w:sz w:val="20"/>
              <w:szCs w:val="20"/>
            </w:rPr>
            <w:t>Versión:</w:t>
          </w:r>
        </w:p>
      </w:tc>
      <w:tc>
        <w:tcPr>
          <w:tcW w:w="1219" w:type="dxa"/>
          <w:tcBorders>
            <w:left w:val="nil"/>
          </w:tcBorders>
          <w:vAlign w:val="center"/>
        </w:tcPr>
        <w:p w14:paraId="7EE5F7CE" w14:textId="77777777" w:rsidR="00E81146" w:rsidRPr="003E58B9" w:rsidRDefault="00E81146" w:rsidP="00E81146">
          <w:pPr>
            <w:pStyle w:val="Encabezado"/>
            <w:rPr>
              <w:rFonts w:cs="Arial"/>
              <w:sz w:val="20"/>
              <w:szCs w:val="20"/>
            </w:rPr>
          </w:pPr>
          <w:r>
            <w:rPr>
              <w:rFonts w:cs="Arial"/>
              <w:sz w:val="20"/>
              <w:szCs w:val="20"/>
            </w:rPr>
            <w:t>01</w:t>
          </w:r>
        </w:p>
      </w:tc>
    </w:tr>
    <w:tr w:rsidR="00E81146" w:rsidRPr="008413F0" w14:paraId="68D2800A" w14:textId="77777777" w:rsidTr="009603B8">
      <w:trPr>
        <w:trHeight w:val="386"/>
        <w:jc w:val="center"/>
      </w:trPr>
      <w:tc>
        <w:tcPr>
          <w:tcW w:w="2996" w:type="dxa"/>
          <w:vMerge/>
        </w:tcPr>
        <w:p w14:paraId="2E47974C" w14:textId="77777777" w:rsidR="00E81146" w:rsidRPr="003E58B9" w:rsidRDefault="00E81146" w:rsidP="00E81146">
          <w:pPr>
            <w:pStyle w:val="Encabezado"/>
            <w:rPr>
              <w:rFonts w:cs="Arial"/>
              <w:sz w:val="28"/>
              <w:szCs w:val="28"/>
            </w:rPr>
          </w:pPr>
        </w:p>
      </w:tc>
      <w:tc>
        <w:tcPr>
          <w:tcW w:w="5281" w:type="dxa"/>
          <w:vMerge/>
        </w:tcPr>
        <w:p w14:paraId="0B840D70" w14:textId="77777777" w:rsidR="00E81146" w:rsidRPr="003E58B9" w:rsidRDefault="00E81146" w:rsidP="00E81146">
          <w:pPr>
            <w:pStyle w:val="Encabezado"/>
            <w:rPr>
              <w:rFonts w:cs="Arial"/>
              <w:sz w:val="28"/>
              <w:szCs w:val="28"/>
            </w:rPr>
          </w:pPr>
        </w:p>
      </w:tc>
      <w:tc>
        <w:tcPr>
          <w:tcW w:w="993" w:type="dxa"/>
          <w:tcBorders>
            <w:right w:val="nil"/>
          </w:tcBorders>
          <w:vAlign w:val="center"/>
        </w:tcPr>
        <w:p w14:paraId="64043875" w14:textId="77777777" w:rsidR="00E81146" w:rsidRPr="003E58B9" w:rsidRDefault="00E81146" w:rsidP="00E81146">
          <w:pPr>
            <w:pStyle w:val="Encabezado"/>
            <w:rPr>
              <w:rFonts w:cs="Arial"/>
              <w:sz w:val="20"/>
              <w:szCs w:val="20"/>
            </w:rPr>
          </w:pPr>
          <w:r w:rsidRPr="003E58B9">
            <w:rPr>
              <w:rFonts w:cs="Arial"/>
              <w:sz w:val="20"/>
              <w:szCs w:val="20"/>
            </w:rPr>
            <w:t>Vigencia:</w:t>
          </w:r>
        </w:p>
      </w:tc>
      <w:tc>
        <w:tcPr>
          <w:tcW w:w="1219" w:type="dxa"/>
          <w:tcBorders>
            <w:left w:val="nil"/>
          </w:tcBorders>
          <w:vAlign w:val="center"/>
        </w:tcPr>
        <w:p w14:paraId="10F6D83E" w14:textId="310C9336" w:rsidR="00E81146" w:rsidRPr="003E58B9" w:rsidRDefault="00E81146" w:rsidP="00E81146">
          <w:pPr>
            <w:pStyle w:val="Encabezado"/>
            <w:rPr>
              <w:rFonts w:cs="Arial"/>
              <w:sz w:val="20"/>
              <w:szCs w:val="20"/>
            </w:rPr>
          </w:pPr>
          <w:r>
            <w:rPr>
              <w:rFonts w:cs="Arial"/>
              <w:sz w:val="20"/>
              <w:szCs w:val="20"/>
            </w:rPr>
            <w:t>15/02</w:t>
          </w:r>
          <w:r w:rsidRPr="003E58B9">
            <w:rPr>
              <w:rFonts w:cs="Arial"/>
              <w:sz w:val="20"/>
              <w:szCs w:val="20"/>
            </w:rPr>
            <w:t>/</w:t>
          </w:r>
          <w:r>
            <w:rPr>
              <w:rFonts w:cs="Arial"/>
              <w:sz w:val="20"/>
              <w:szCs w:val="20"/>
            </w:rPr>
            <w:t>2025</w:t>
          </w:r>
        </w:p>
      </w:tc>
    </w:tr>
    <w:tr w:rsidR="00E81146" w:rsidRPr="008413F0" w14:paraId="7EA8A25B" w14:textId="77777777" w:rsidTr="009603B8">
      <w:trPr>
        <w:trHeight w:val="387"/>
        <w:jc w:val="center"/>
      </w:trPr>
      <w:tc>
        <w:tcPr>
          <w:tcW w:w="2996" w:type="dxa"/>
          <w:vMerge/>
        </w:tcPr>
        <w:p w14:paraId="6E86DE57" w14:textId="77777777" w:rsidR="00E81146" w:rsidRPr="003E58B9" w:rsidRDefault="00E81146" w:rsidP="00E81146">
          <w:pPr>
            <w:pStyle w:val="Encabezado"/>
            <w:rPr>
              <w:rFonts w:cs="Arial"/>
              <w:sz w:val="28"/>
              <w:szCs w:val="28"/>
            </w:rPr>
          </w:pPr>
        </w:p>
      </w:tc>
      <w:tc>
        <w:tcPr>
          <w:tcW w:w="5281" w:type="dxa"/>
          <w:vMerge/>
        </w:tcPr>
        <w:p w14:paraId="470CA039" w14:textId="77777777" w:rsidR="00E81146" w:rsidRPr="003E58B9" w:rsidRDefault="00E81146" w:rsidP="00E81146">
          <w:pPr>
            <w:pStyle w:val="Encabezado"/>
            <w:rPr>
              <w:rFonts w:cs="Arial"/>
              <w:sz w:val="28"/>
              <w:szCs w:val="28"/>
            </w:rPr>
          </w:pPr>
        </w:p>
      </w:tc>
      <w:tc>
        <w:tcPr>
          <w:tcW w:w="993" w:type="dxa"/>
          <w:tcBorders>
            <w:right w:val="nil"/>
          </w:tcBorders>
          <w:vAlign w:val="center"/>
        </w:tcPr>
        <w:p w14:paraId="4A6B84D8" w14:textId="77777777" w:rsidR="00E81146" w:rsidRPr="003E58B9" w:rsidRDefault="00E81146" w:rsidP="00E81146">
          <w:pPr>
            <w:pStyle w:val="Encabezado"/>
            <w:rPr>
              <w:rFonts w:cs="Arial"/>
              <w:sz w:val="20"/>
              <w:szCs w:val="20"/>
            </w:rPr>
          </w:pPr>
          <w:r w:rsidRPr="003E58B9">
            <w:rPr>
              <w:rFonts w:cs="Arial"/>
              <w:sz w:val="20"/>
              <w:szCs w:val="20"/>
            </w:rPr>
            <w:t>Página:</w:t>
          </w:r>
        </w:p>
      </w:tc>
      <w:tc>
        <w:tcPr>
          <w:tcW w:w="1219" w:type="dxa"/>
          <w:tcBorders>
            <w:left w:val="nil"/>
          </w:tcBorders>
          <w:vAlign w:val="center"/>
        </w:tcPr>
        <w:p w14:paraId="19D44004" w14:textId="77777777" w:rsidR="00E81146" w:rsidRPr="003E58B9" w:rsidRDefault="00E81146" w:rsidP="00E81146">
          <w:pPr>
            <w:pStyle w:val="Encabezado"/>
            <w:rPr>
              <w:rFonts w:cs="Arial"/>
              <w:sz w:val="20"/>
              <w:szCs w:val="20"/>
            </w:rPr>
          </w:pPr>
          <w:r w:rsidRPr="003E58B9">
            <w:rPr>
              <w:rFonts w:cs="Arial"/>
              <w:b/>
              <w:bCs/>
              <w:sz w:val="20"/>
              <w:szCs w:val="20"/>
            </w:rPr>
            <w:fldChar w:fldCharType="begin"/>
          </w:r>
          <w:r w:rsidRPr="003E58B9">
            <w:rPr>
              <w:rFonts w:cs="Arial"/>
              <w:b/>
              <w:bCs/>
              <w:sz w:val="20"/>
              <w:szCs w:val="20"/>
            </w:rPr>
            <w:instrText>PAGE  \* Arabic  \* MERGEFORMAT</w:instrText>
          </w:r>
          <w:r w:rsidRPr="003E58B9">
            <w:rPr>
              <w:rFonts w:cs="Arial"/>
              <w:b/>
              <w:bCs/>
              <w:sz w:val="20"/>
              <w:szCs w:val="20"/>
            </w:rPr>
            <w:fldChar w:fldCharType="separate"/>
          </w:r>
          <w:r>
            <w:rPr>
              <w:rFonts w:cs="Arial"/>
              <w:b/>
              <w:bCs/>
              <w:noProof/>
              <w:sz w:val="20"/>
              <w:szCs w:val="20"/>
            </w:rPr>
            <w:t>3</w:t>
          </w:r>
          <w:r w:rsidRPr="003E58B9">
            <w:rPr>
              <w:rFonts w:cs="Arial"/>
              <w:b/>
              <w:bCs/>
              <w:sz w:val="20"/>
              <w:szCs w:val="20"/>
            </w:rPr>
            <w:fldChar w:fldCharType="end"/>
          </w:r>
          <w:r w:rsidRPr="003E58B9">
            <w:rPr>
              <w:rFonts w:cs="Arial"/>
              <w:sz w:val="20"/>
              <w:szCs w:val="20"/>
            </w:rPr>
            <w:t xml:space="preserve"> de </w:t>
          </w:r>
          <w:r w:rsidRPr="003E58B9">
            <w:rPr>
              <w:rFonts w:cs="Arial"/>
              <w:b/>
              <w:bCs/>
              <w:sz w:val="20"/>
              <w:szCs w:val="20"/>
            </w:rPr>
            <w:fldChar w:fldCharType="begin"/>
          </w:r>
          <w:r w:rsidRPr="003E58B9">
            <w:rPr>
              <w:rFonts w:cs="Arial"/>
              <w:b/>
              <w:bCs/>
              <w:sz w:val="20"/>
              <w:szCs w:val="20"/>
            </w:rPr>
            <w:instrText>NUMPAGES  \* Arabic  \* MERGEFORMAT</w:instrText>
          </w:r>
          <w:r w:rsidRPr="003E58B9">
            <w:rPr>
              <w:rFonts w:cs="Arial"/>
              <w:b/>
              <w:bCs/>
              <w:sz w:val="20"/>
              <w:szCs w:val="20"/>
            </w:rPr>
            <w:fldChar w:fldCharType="separate"/>
          </w:r>
          <w:r>
            <w:rPr>
              <w:rFonts w:cs="Arial"/>
              <w:b/>
              <w:bCs/>
              <w:noProof/>
              <w:sz w:val="20"/>
              <w:szCs w:val="20"/>
            </w:rPr>
            <w:t>3</w:t>
          </w:r>
          <w:r w:rsidRPr="003E58B9">
            <w:rPr>
              <w:rFonts w:cs="Arial"/>
              <w:b/>
              <w:bCs/>
              <w:sz w:val="20"/>
              <w:szCs w:val="20"/>
            </w:rPr>
            <w:fldChar w:fldCharType="end"/>
          </w:r>
        </w:p>
      </w:tc>
    </w:tr>
    <w:tr w:rsidR="00E81146" w:rsidRPr="008413F0" w14:paraId="36733679" w14:textId="77777777" w:rsidTr="009603B8">
      <w:trPr>
        <w:trHeight w:val="360"/>
        <w:jc w:val="center"/>
      </w:trPr>
      <w:tc>
        <w:tcPr>
          <w:tcW w:w="10489" w:type="dxa"/>
          <w:gridSpan w:val="4"/>
          <w:vAlign w:val="center"/>
        </w:tcPr>
        <w:p w14:paraId="26697326" w14:textId="7637AD26" w:rsidR="00E81146" w:rsidRPr="003E58B9" w:rsidRDefault="00E81146" w:rsidP="00E81146">
          <w:pPr>
            <w:pStyle w:val="Encabezado"/>
            <w:jc w:val="center"/>
            <w:rPr>
              <w:rFonts w:cs="Arial"/>
              <w:b/>
              <w:bCs/>
              <w:sz w:val="20"/>
              <w:szCs w:val="20"/>
            </w:rPr>
          </w:pPr>
          <w:r w:rsidRPr="003E58B9">
            <w:rPr>
              <w:rFonts w:cs="Arial"/>
              <w:b/>
              <w:sz w:val="20"/>
              <w:szCs w:val="20"/>
            </w:rPr>
            <w:t xml:space="preserve">Proceso: </w:t>
          </w:r>
          <w:proofErr w:type="spellStart"/>
          <w:r w:rsidRPr="00E81146">
            <w:rPr>
              <w:rFonts w:cs="Arial"/>
              <w:bCs/>
              <w:sz w:val="20"/>
              <w:szCs w:val="20"/>
            </w:rPr>
            <w:t>Customer</w:t>
          </w:r>
          <w:proofErr w:type="spellEnd"/>
          <w:r w:rsidRPr="00E81146">
            <w:rPr>
              <w:rFonts w:cs="Arial"/>
              <w:bCs/>
              <w:sz w:val="20"/>
              <w:szCs w:val="20"/>
            </w:rPr>
            <w:t xml:space="preserve"> </w:t>
          </w:r>
          <w:proofErr w:type="spellStart"/>
          <w:r w:rsidRPr="00E81146">
            <w:rPr>
              <w:rFonts w:cs="Arial"/>
              <w:bCs/>
              <w:sz w:val="20"/>
              <w:szCs w:val="20"/>
            </w:rPr>
            <w:t>Success</w:t>
          </w:r>
          <w:proofErr w:type="spellEnd"/>
          <w:r w:rsidRPr="00E81146">
            <w:rPr>
              <w:rFonts w:cs="Arial"/>
              <w:bCs/>
              <w:sz w:val="20"/>
              <w:szCs w:val="20"/>
            </w:rPr>
            <w:t xml:space="preserve"> Manager</w:t>
          </w:r>
          <w:r>
            <w:rPr>
              <w:rFonts w:cs="Arial"/>
              <w:b/>
              <w:sz w:val="20"/>
              <w:szCs w:val="20"/>
            </w:rPr>
            <w:t xml:space="preserve"> </w:t>
          </w:r>
        </w:p>
      </w:tc>
    </w:tr>
  </w:tbl>
  <w:p w14:paraId="6D95E6E2" w14:textId="77777777" w:rsidR="001260C9" w:rsidRDefault="001260C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D1527"/>
    <w:multiLevelType w:val="hybridMultilevel"/>
    <w:tmpl w:val="7B3C1CBC"/>
    <w:lvl w:ilvl="0" w:tplc="36FCBBA0">
      <w:start w:val="1"/>
      <w:numFmt w:val="decimal"/>
      <w:lvlText w:val="%1."/>
      <w:lvlJc w:val="left"/>
      <w:pPr>
        <w:ind w:left="36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94834DE"/>
    <w:multiLevelType w:val="hybridMultilevel"/>
    <w:tmpl w:val="909C499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9C50E8C"/>
    <w:multiLevelType w:val="hybridMultilevel"/>
    <w:tmpl w:val="7A28B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464C2"/>
    <w:multiLevelType w:val="hybridMultilevel"/>
    <w:tmpl w:val="74C2C434"/>
    <w:lvl w:ilvl="0" w:tplc="9F841142">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4" w15:restartNumberingAfterBreak="0">
    <w:nsid w:val="18180B0A"/>
    <w:multiLevelType w:val="hybridMultilevel"/>
    <w:tmpl w:val="807A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3378BA"/>
    <w:multiLevelType w:val="hybridMultilevel"/>
    <w:tmpl w:val="A1A85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2021AE"/>
    <w:multiLevelType w:val="hybridMultilevel"/>
    <w:tmpl w:val="FF2E3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9558C"/>
    <w:multiLevelType w:val="hybridMultilevel"/>
    <w:tmpl w:val="2F6A4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DF7B56"/>
    <w:multiLevelType w:val="hybridMultilevel"/>
    <w:tmpl w:val="AC9E997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 w15:restartNumberingAfterBreak="0">
    <w:nsid w:val="33FE512E"/>
    <w:multiLevelType w:val="hybridMultilevel"/>
    <w:tmpl w:val="C58282AE"/>
    <w:lvl w:ilvl="0" w:tplc="2FEE03BA">
      <w:start w:val="1"/>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1E94F01"/>
    <w:multiLevelType w:val="hybridMultilevel"/>
    <w:tmpl w:val="75AE0E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424A5E61"/>
    <w:multiLevelType w:val="hybridMultilevel"/>
    <w:tmpl w:val="91701458"/>
    <w:lvl w:ilvl="0" w:tplc="080A0001">
      <w:start w:val="1"/>
      <w:numFmt w:val="bullet"/>
      <w:lvlText w:val=""/>
      <w:lvlJc w:val="left"/>
      <w:pPr>
        <w:ind w:left="1380" w:hanging="360"/>
      </w:pPr>
      <w:rPr>
        <w:rFonts w:ascii="Symbol" w:hAnsi="Symbol" w:hint="default"/>
      </w:rPr>
    </w:lvl>
    <w:lvl w:ilvl="1" w:tplc="240A0003" w:tentative="1">
      <w:start w:val="1"/>
      <w:numFmt w:val="bullet"/>
      <w:lvlText w:val="o"/>
      <w:lvlJc w:val="left"/>
      <w:pPr>
        <w:ind w:left="2100" w:hanging="360"/>
      </w:pPr>
      <w:rPr>
        <w:rFonts w:ascii="Courier New" w:hAnsi="Courier New" w:cs="Courier New" w:hint="default"/>
      </w:rPr>
    </w:lvl>
    <w:lvl w:ilvl="2" w:tplc="240A0005" w:tentative="1">
      <w:start w:val="1"/>
      <w:numFmt w:val="bullet"/>
      <w:lvlText w:val=""/>
      <w:lvlJc w:val="left"/>
      <w:pPr>
        <w:ind w:left="2820" w:hanging="360"/>
      </w:pPr>
      <w:rPr>
        <w:rFonts w:ascii="Wingdings" w:hAnsi="Wingdings" w:hint="default"/>
      </w:rPr>
    </w:lvl>
    <w:lvl w:ilvl="3" w:tplc="240A0001" w:tentative="1">
      <w:start w:val="1"/>
      <w:numFmt w:val="bullet"/>
      <w:lvlText w:val=""/>
      <w:lvlJc w:val="left"/>
      <w:pPr>
        <w:ind w:left="3540" w:hanging="360"/>
      </w:pPr>
      <w:rPr>
        <w:rFonts w:ascii="Symbol" w:hAnsi="Symbol" w:hint="default"/>
      </w:rPr>
    </w:lvl>
    <w:lvl w:ilvl="4" w:tplc="240A0003" w:tentative="1">
      <w:start w:val="1"/>
      <w:numFmt w:val="bullet"/>
      <w:lvlText w:val="o"/>
      <w:lvlJc w:val="left"/>
      <w:pPr>
        <w:ind w:left="4260" w:hanging="360"/>
      </w:pPr>
      <w:rPr>
        <w:rFonts w:ascii="Courier New" w:hAnsi="Courier New" w:cs="Courier New" w:hint="default"/>
      </w:rPr>
    </w:lvl>
    <w:lvl w:ilvl="5" w:tplc="240A0005" w:tentative="1">
      <w:start w:val="1"/>
      <w:numFmt w:val="bullet"/>
      <w:lvlText w:val=""/>
      <w:lvlJc w:val="left"/>
      <w:pPr>
        <w:ind w:left="4980" w:hanging="360"/>
      </w:pPr>
      <w:rPr>
        <w:rFonts w:ascii="Wingdings" w:hAnsi="Wingdings" w:hint="default"/>
      </w:rPr>
    </w:lvl>
    <w:lvl w:ilvl="6" w:tplc="240A0001" w:tentative="1">
      <w:start w:val="1"/>
      <w:numFmt w:val="bullet"/>
      <w:lvlText w:val=""/>
      <w:lvlJc w:val="left"/>
      <w:pPr>
        <w:ind w:left="5700" w:hanging="360"/>
      </w:pPr>
      <w:rPr>
        <w:rFonts w:ascii="Symbol" w:hAnsi="Symbol" w:hint="default"/>
      </w:rPr>
    </w:lvl>
    <w:lvl w:ilvl="7" w:tplc="240A0003" w:tentative="1">
      <w:start w:val="1"/>
      <w:numFmt w:val="bullet"/>
      <w:lvlText w:val="o"/>
      <w:lvlJc w:val="left"/>
      <w:pPr>
        <w:ind w:left="6420" w:hanging="360"/>
      </w:pPr>
      <w:rPr>
        <w:rFonts w:ascii="Courier New" w:hAnsi="Courier New" w:cs="Courier New" w:hint="default"/>
      </w:rPr>
    </w:lvl>
    <w:lvl w:ilvl="8" w:tplc="240A0005" w:tentative="1">
      <w:start w:val="1"/>
      <w:numFmt w:val="bullet"/>
      <w:lvlText w:val=""/>
      <w:lvlJc w:val="left"/>
      <w:pPr>
        <w:ind w:left="7140" w:hanging="360"/>
      </w:pPr>
      <w:rPr>
        <w:rFonts w:ascii="Wingdings" w:hAnsi="Wingdings" w:hint="default"/>
      </w:rPr>
    </w:lvl>
  </w:abstractNum>
  <w:abstractNum w:abstractNumId="12" w15:restartNumberingAfterBreak="0">
    <w:nsid w:val="440C4755"/>
    <w:multiLevelType w:val="hybridMultilevel"/>
    <w:tmpl w:val="7316A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E310A7"/>
    <w:multiLevelType w:val="hybridMultilevel"/>
    <w:tmpl w:val="219A8F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90C58A0"/>
    <w:multiLevelType w:val="hybridMultilevel"/>
    <w:tmpl w:val="2F3EB93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AF120B7"/>
    <w:multiLevelType w:val="hybridMultilevel"/>
    <w:tmpl w:val="668C81C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6" w15:restartNumberingAfterBreak="0">
    <w:nsid w:val="630B6FFF"/>
    <w:multiLevelType w:val="hybridMultilevel"/>
    <w:tmpl w:val="9E0CD406"/>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7" w15:restartNumberingAfterBreak="0">
    <w:nsid w:val="695A6929"/>
    <w:multiLevelType w:val="hybridMultilevel"/>
    <w:tmpl w:val="3208E5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6C1F3CF3"/>
    <w:multiLevelType w:val="hybridMultilevel"/>
    <w:tmpl w:val="11789E0C"/>
    <w:lvl w:ilvl="0" w:tplc="AF0CD322">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7424EA6">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9D24DC8">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794046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CCC182E">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F5054E8">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0EC90C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6CEAA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1342CB6">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6C860F3C"/>
    <w:multiLevelType w:val="hybridMultilevel"/>
    <w:tmpl w:val="448ACAB8"/>
    <w:lvl w:ilvl="0" w:tplc="2FEE03BA">
      <w:start w:val="1"/>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CB41729"/>
    <w:multiLevelType w:val="hybridMultilevel"/>
    <w:tmpl w:val="D7881D44"/>
    <w:lvl w:ilvl="0" w:tplc="2FEE03BA">
      <w:start w:val="1"/>
      <w:numFmt w:val="bullet"/>
      <w:lvlText w:val="-"/>
      <w:lvlJc w:val="left"/>
      <w:pPr>
        <w:ind w:left="1440" w:hanging="360"/>
      </w:pPr>
      <w:rPr>
        <w:rFonts w:ascii="Arial" w:eastAsia="Calibri" w:hAnsi="Arial"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6D9656A8"/>
    <w:multiLevelType w:val="hybridMultilevel"/>
    <w:tmpl w:val="A9A47022"/>
    <w:lvl w:ilvl="0" w:tplc="540EF3AA">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2" w15:restartNumberingAfterBreak="0">
    <w:nsid w:val="6EA32FD4"/>
    <w:multiLevelType w:val="hybridMultilevel"/>
    <w:tmpl w:val="3C2604DE"/>
    <w:lvl w:ilvl="0" w:tplc="2FEE03BA">
      <w:start w:val="1"/>
      <w:numFmt w:val="bullet"/>
      <w:lvlText w:val="-"/>
      <w:lvlJc w:val="left"/>
      <w:pPr>
        <w:ind w:left="1080" w:hanging="360"/>
      </w:pPr>
      <w:rPr>
        <w:rFonts w:ascii="Arial" w:eastAsia="Calibri" w:hAnsi="Arial" w:cs="Aria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3" w15:restartNumberingAfterBreak="0">
    <w:nsid w:val="73D62E8D"/>
    <w:multiLevelType w:val="hybridMultilevel"/>
    <w:tmpl w:val="CD721A6A"/>
    <w:lvl w:ilvl="0" w:tplc="0A92D954">
      <w:start w:val="1"/>
      <w:numFmt w:val="decimal"/>
      <w:lvlText w:val="%1."/>
      <w:lvlJc w:val="left"/>
      <w:pPr>
        <w:ind w:left="360" w:hanging="360"/>
      </w:pPr>
      <w:rPr>
        <w:rFonts w:ascii="Century Gothic" w:hAnsi="Century Gothic" w:hint="default"/>
        <w:b/>
      </w:r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76892884"/>
    <w:multiLevelType w:val="hybridMultilevel"/>
    <w:tmpl w:val="69DCADA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5" w15:restartNumberingAfterBreak="0">
    <w:nsid w:val="76D92DDF"/>
    <w:multiLevelType w:val="hybridMultilevel"/>
    <w:tmpl w:val="1D36100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6" w15:restartNumberingAfterBreak="0">
    <w:nsid w:val="7BE72894"/>
    <w:multiLevelType w:val="hybridMultilevel"/>
    <w:tmpl w:val="5CC43E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CC90B7D"/>
    <w:multiLevelType w:val="hybridMultilevel"/>
    <w:tmpl w:val="B2C6C762"/>
    <w:lvl w:ilvl="0" w:tplc="080A0001">
      <w:start w:val="1"/>
      <w:numFmt w:val="bullet"/>
      <w:lvlText w:val=""/>
      <w:lvlJc w:val="left"/>
      <w:pPr>
        <w:ind w:left="732" w:hanging="360"/>
      </w:pPr>
      <w:rPr>
        <w:rFonts w:ascii="Symbol" w:hAnsi="Symbol" w:hint="default"/>
      </w:rPr>
    </w:lvl>
    <w:lvl w:ilvl="1" w:tplc="080A0003" w:tentative="1">
      <w:start w:val="1"/>
      <w:numFmt w:val="bullet"/>
      <w:lvlText w:val="o"/>
      <w:lvlJc w:val="left"/>
      <w:pPr>
        <w:ind w:left="1452" w:hanging="360"/>
      </w:pPr>
      <w:rPr>
        <w:rFonts w:ascii="Courier New" w:hAnsi="Courier New" w:cs="Courier New" w:hint="default"/>
      </w:rPr>
    </w:lvl>
    <w:lvl w:ilvl="2" w:tplc="080A0005" w:tentative="1">
      <w:start w:val="1"/>
      <w:numFmt w:val="bullet"/>
      <w:lvlText w:val=""/>
      <w:lvlJc w:val="left"/>
      <w:pPr>
        <w:ind w:left="2172" w:hanging="360"/>
      </w:pPr>
      <w:rPr>
        <w:rFonts w:ascii="Wingdings" w:hAnsi="Wingdings" w:hint="default"/>
      </w:rPr>
    </w:lvl>
    <w:lvl w:ilvl="3" w:tplc="080A0001" w:tentative="1">
      <w:start w:val="1"/>
      <w:numFmt w:val="bullet"/>
      <w:lvlText w:val=""/>
      <w:lvlJc w:val="left"/>
      <w:pPr>
        <w:ind w:left="2892" w:hanging="360"/>
      </w:pPr>
      <w:rPr>
        <w:rFonts w:ascii="Symbol" w:hAnsi="Symbol" w:hint="default"/>
      </w:rPr>
    </w:lvl>
    <w:lvl w:ilvl="4" w:tplc="080A0003" w:tentative="1">
      <w:start w:val="1"/>
      <w:numFmt w:val="bullet"/>
      <w:lvlText w:val="o"/>
      <w:lvlJc w:val="left"/>
      <w:pPr>
        <w:ind w:left="3612" w:hanging="360"/>
      </w:pPr>
      <w:rPr>
        <w:rFonts w:ascii="Courier New" w:hAnsi="Courier New" w:cs="Courier New" w:hint="default"/>
      </w:rPr>
    </w:lvl>
    <w:lvl w:ilvl="5" w:tplc="080A0005" w:tentative="1">
      <w:start w:val="1"/>
      <w:numFmt w:val="bullet"/>
      <w:lvlText w:val=""/>
      <w:lvlJc w:val="left"/>
      <w:pPr>
        <w:ind w:left="4332" w:hanging="360"/>
      </w:pPr>
      <w:rPr>
        <w:rFonts w:ascii="Wingdings" w:hAnsi="Wingdings" w:hint="default"/>
      </w:rPr>
    </w:lvl>
    <w:lvl w:ilvl="6" w:tplc="080A0001" w:tentative="1">
      <w:start w:val="1"/>
      <w:numFmt w:val="bullet"/>
      <w:lvlText w:val=""/>
      <w:lvlJc w:val="left"/>
      <w:pPr>
        <w:ind w:left="5052" w:hanging="360"/>
      </w:pPr>
      <w:rPr>
        <w:rFonts w:ascii="Symbol" w:hAnsi="Symbol" w:hint="default"/>
      </w:rPr>
    </w:lvl>
    <w:lvl w:ilvl="7" w:tplc="080A0003" w:tentative="1">
      <w:start w:val="1"/>
      <w:numFmt w:val="bullet"/>
      <w:lvlText w:val="o"/>
      <w:lvlJc w:val="left"/>
      <w:pPr>
        <w:ind w:left="5772" w:hanging="360"/>
      </w:pPr>
      <w:rPr>
        <w:rFonts w:ascii="Courier New" w:hAnsi="Courier New" w:cs="Courier New" w:hint="default"/>
      </w:rPr>
    </w:lvl>
    <w:lvl w:ilvl="8" w:tplc="080A0005" w:tentative="1">
      <w:start w:val="1"/>
      <w:numFmt w:val="bullet"/>
      <w:lvlText w:val=""/>
      <w:lvlJc w:val="left"/>
      <w:pPr>
        <w:ind w:left="6492" w:hanging="360"/>
      </w:pPr>
      <w:rPr>
        <w:rFonts w:ascii="Wingdings" w:hAnsi="Wingdings" w:hint="default"/>
      </w:rPr>
    </w:lvl>
  </w:abstractNum>
  <w:abstractNum w:abstractNumId="28" w15:restartNumberingAfterBreak="0">
    <w:nsid w:val="7D4C285D"/>
    <w:multiLevelType w:val="hybridMultilevel"/>
    <w:tmpl w:val="4C722CDE"/>
    <w:lvl w:ilvl="0" w:tplc="F7D44200">
      <w:start w:val="1"/>
      <w:numFmt w:val="bullet"/>
      <w:lvlText w:val="•"/>
      <w:lvlJc w:val="left"/>
      <w:pPr>
        <w:ind w:left="1068" w:hanging="708"/>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5D7481"/>
    <w:multiLevelType w:val="hybridMultilevel"/>
    <w:tmpl w:val="9C58693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142307702">
    <w:abstractNumId w:val="23"/>
  </w:num>
  <w:num w:numId="2" w16cid:durableId="1828326058">
    <w:abstractNumId w:val="5"/>
  </w:num>
  <w:num w:numId="3" w16cid:durableId="2083871821">
    <w:abstractNumId w:val="7"/>
  </w:num>
  <w:num w:numId="4" w16cid:durableId="707493290">
    <w:abstractNumId w:val="28"/>
  </w:num>
  <w:num w:numId="5" w16cid:durableId="1957323799">
    <w:abstractNumId w:val="12"/>
  </w:num>
  <w:num w:numId="6" w16cid:durableId="1746604664">
    <w:abstractNumId w:val="6"/>
  </w:num>
  <w:num w:numId="7" w16cid:durableId="363333538">
    <w:abstractNumId w:val="24"/>
  </w:num>
  <w:num w:numId="8" w16cid:durableId="1917401171">
    <w:abstractNumId w:val="1"/>
  </w:num>
  <w:num w:numId="9" w16cid:durableId="1990746446">
    <w:abstractNumId w:val="27"/>
  </w:num>
  <w:num w:numId="10" w16cid:durableId="1679846556">
    <w:abstractNumId w:val="11"/>
  </w:num>
  <w:num w:numId="11" w16cid:durableId="242423617">
    <w:abstractNumId w:val="25"/>
  </w:num>
  <w:num w:numId="12" w16cid:durableId="2053768469">
    <w:abstractNumId w:val="21"/>
  </w:num>
  <w:num w:numId="13" w16cid:durableId="549003371">
    <w:abstractNumId w:val="0"/>
  </w:num>
  <w:num w:numId="14" w16cid:durableId="484054806">
    <w:abstractNumId w:val="18"/>
  </w:num>
  <w:num w:numId="15" w16cid:durableId="1700009736">
    <w:abstractNumId w:val="2"/>
  </w:num>
  <w:num w:numId="16" w16cid:durableId="956374832">
    <w:abstractNumId w:val="4"/>
  </w:num>
  <w:num w:numId="17" w16cid:durableId="2057460200">
    <w:abstractNumId w:val="3"/>
  </w:num>
  <w:num w:numId="18" w16cid:durableId="2056997944">
    <w:abstractNumId w:val="13"/>
  </w:num>
  <w:num w:numId="19" w16cid:durableId="1884055665">
    <w:abstractNumId w:val="26"/>
  </w:num>
  <w:num w:numId="20" w16cid:durableId="1555894319">
    <w:abstractNumId w:val="22"/>
  </w:num>
  <w:num w:numId="21" w16cid:durableId="2106882225">
    <w:abstractNumId w:val="20"/>
  </w:num>
  <w:num w:numId="22" w16cid:durableId="183833525">
    <w:abstractNumId w:val="9"/>
  </w:num>
  <w:num w:numId="23" w16cid:durableId="1006786795">
    <w:abstractNumId w:val="29"/>
  </w:num>
  <w:num w:numId="24" w16cid:durableId="1917977852">
    <w:abstractNumId w:val="19"/>
  </w:num>
  <w:num w:numId="25" w16cid:durableId="534466012">
    <w:abstractNumId w:val="8"/>
  </w:num>
  <w:num w:numId="26" w16cid:durableId="284389145">
    <w:abstractNumId w:val="15"/>
  </w:num>
  <w:num w:numId="27" w16cid:durableId="1967926644">
    <w:abstractNumId w:val="17"/>
  </w:num>
  <w:num w:numId="28" w16cid:durableId="1854298150">
    <w:abstractNumId w:val="16"/>
  </w:num>
  <w:num w:numId="29" w16cid:durableId="822817318">
    <w:abstractNumId w:val="14"/>
  </w:num>
  <w:num w:numId="30" w16cid:durableId="1702516319">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A ALEJANDRA ZAPATA CHANCI">
    <w15:presenceInfo w15:providerId="AD" w15:userId="S::maria.zapata25@udea.edu.co::366859ff-fcd9-4da9-81ab-f1d4590cea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0C9"/>
    <w:rsid w:val="00006D0B"/>
    <w:rsid w:val="00016480"/>
    <w:rsid w:val="00056731"/>
    <w:rsid w:val="00056745"/>
    <w:rsid w:val="00071617"/>
    <w:rsid w:val="000723B1"/>
    <w:rsid w:val="00074B07"/>
    <w:rsid w:val="0007541B"/>
    <w:rsid w:val="00092AE9"/>
    <w:rsid w:val="00092B5E"/>
    <w:rsid w:val="000B6258"/>
    <w:rsid w:val="000B77CD"/>
    <w:rsid w:val="0011369E"/>
    <w:rsid w:val="001260C9"/>
    <w:rsid w:val="001308E2"/>
    <w:rsid w:val="00155A7F"/>
    <w:rsid w:val="00175956"/>
    <w:rsid w:val="00184A18"/>
    <w:rsid w:val="00185978"/>
    <w:rsid w:val="001913A9"/>
    <w:rsid w:val="001B061F"/>
    <w:rsid w:val="001C7B32"/>
    <w:rsid w:val="001D71A7"/>
    <w:rsid w:val="002238BC"/>
    <w:rsid w:val="0022392D"/>
    <w:rsid w:val="002362F4"/>
    <w:rsid w:val="00251909"/>
    <w:rsid w:val="00252C31"/>
    <w:rsid w:val="00262149"/>
    <w:rsid w:val="002D2F8A"/>
    <w:rsid w:val="003050DC"/>
    <w:rsid w:val="00312A67"/>
    <w:rsid w:val="00313CDC"/>
    <w:rsid w:val="00317AAB"/>
    <w:rsid w:val="0032738A"/>
    <w:rsid w:val="00334B4F"/>
    <w:rsid w:val="00337931"/>
    <w:rsid w:val="003422D5"/>
    <w:rsid w:val="00346CC8"/>
    <w:rsid w:val="00366748"/>
    <w:rsid w:val="00371CB4"/>
    <w:rsid w:val="00373028"/>
    <w:rsid w:val="00382878"/>
    <w:rsid w:val="00397BB5"/>
    <w:rsid w:val="003C3474"/>
    <w:rsid w:val="003C613E"/>
    <w:rsid w:val="003F2726"/>
    <w:rsid w:val="004168DC"/>
    <w:rsid w:val="00423FF5"/>
    <w:rsid w:val="00446DD1"/>
    <w:rsid w:val="00451CFB"/>
    <w:rsid w:val="0045488C"/>
    <w:rsid w:val="00463F78"/>
    <w:rsid w:val="00472159"/>
    <w:rsid w:val="00475446"/>
    <w:rsid w:val="00477A50"/>
    <w:rsid w:val="00483105"/>
    <w:rsid w:val="004863A9"/>
    <w:rsid w:val="00496721"/>
    <w:rsid w:val="004A54F2"/>
    <w:rsid w:val="004D4633"/>
    <w:rsid w:val="004E014B"/>
    <w:rsid w:val="004E0419"/>
    <w:rsid w:val="0050791A"/>
    <w:rsid w:val="00526B1D"/>
    <w:rsid w:val="00535E42"/>
    <w:rsid w:val="00560AF9"/>
    <w:rsid w:val="00562AA6"/>
    <w:rsid w:val="00563BEC"/>
    <w:rsid w:val="0061394E"/>
    <w:rsid w:val="0063369B"/>
    <w:rsid w:val="006709EA"/>
    <w:rsid w:val="0067355B"/>
    <w:rsid w:val="00674017"/>
    <w:rsid w:val="006A6A8F"/>
    <w:rsid w:val="006B1870"/>
    <w:rsid w:val="006B4614"/>
    <w:rsid w:val="006D64DA"/>
    <w:rsid w:val="006E1CA9"/>
    <w:rsid w:val="007014A4"/>
    <w:rsid w:val="0070317D"/>
    <w:rsid w:val="00714EDE"/>
    <w:rsid w:val="00726ABF"/>
    <w:rsid w:val="00740E22"/>
    <w:rsid w:val="00752D9D"/>
    <w:rsid w:val="00757075"/>
    <w:rsid w:val="007708B9"/>
    <w:rsid w:val="00773BC5"/>
    <w:rsid w:val="007933B5"/>
    <w:rsid w:val="007A39E4"/>
    <w:rsid w:val="007A5A38"/>
    <w:rsid w:val="007D425D"/>
    <w:rsid w:val="007E1E38"/>
    <w:rsid w:val="007F76ED"/>
    <w:rsid w:val="00804222"/>
    <w:rsid w:val="00816EAB"/>
    <w:rsid w:val="00821BF3"/>
    <w:rsid w:val="0083242C"/>
    <w:rsid w:val="00832485"/>
    <w:rsid w:val="00837302"/>
    <w:rsid w:val="00885799"/>
    <w:rsid w:val="00887461"/>
    <w:rsid w:val="0089785A"/>
    <w:rsid w:val="008A2D9B"/>
    <w:rsid w:val="008C1552"/>
    <w:rsid w:val="008D45E4"/>
    <w:rsid w:val="008E4279"/>
    <w:rsid w:val="008E4C1D"/>
    <w:rsid w:val="00905D39"/>
    <w:rsid w:val="00906C93"/>
    <w:rsid w:val="00913F8D"/>
    <w:rsid w:val="009201E1"/>
    <w:rsid w:val="0096020E"/>
    <w:rsid w:val="00966832"/>
    <w:rsid w:val="00977A58"/>
    <w:rsid w:val="0098576B"/>
    <w:rsid w:val="00997B2C"/>
    <w:rsid w:val="009D1611"/>
    <w:rsid w:val="00A13D44"/>
    <w:rsid w:val="00A5032E"/>
    <w:rsid w:val="00A57E78"/>
    <w:rsid w:val="00A67EBA"/>
    <w:rsid w:val="00A70A8B"/>
    <w:rsid w:val="00AC3616"/>
    <w:rsid w:val="00AC50B1"/>
    <w:rsid w:val="00AE45AB"/>
    <w:rsid w:val="00B07F0B"/>
    <w:rsid w:val="00B12FFF"/>
    <w:rsid w:val="00B31570"/>
    <w:rsid w:val="00B36985"/>
    <w:rsid w:val="00B46F32"/>
    <w:rsid w:val="00B768F5"/>
    <w:rsid w:val="00BB1649"/>
    <w:rsid w:val="00BB21C9"/>
    <w:rsid w:val="00BB2F27"/>
    <w:rsid w:val="00BC3FD9"/>
    <w:rsid w:val="00BC50E0"/>
    <w:rsid w:val="00BD75E5"/>
    <w:rsid w:val="00BE4211"/>
    <w:rsid w:val="00BE7872"/>
    <w:rsid w:val="00BF09C3"/>
    <w:rsid w:val="00C00DC1"/>
    <w:rsid w:val="00C0650F"/>
    <w:rsid w:val="00C21ED6"/>
    <w:rsid w:val="00CA191C"/>
    <w:rsid w:val="00CA3942"/>
    <w:rsid w:val="00CB236C"/>
    <w:rsid w:val="00CD0E50"/>
    <w:rsid w:val="00CE064A"/>
    <w:rsid w:val="00CE7B31"/>
    <w:rsid w:val="00D005C7"/>
    <w:rsid w:val="00D55FAF"/>
    <w:rsid w:val="00D74929"/>
    <w:rsid w:val="00D9123E"/>
    <w:rsid w:val="00D9180C"/>
    <w:rsid w:val="00DB4F5A"/>
    <w:rsid w:val="00DC1597"/>
    <w:rsid w:val="00DC21BF"/>
    <w:rsid w:val="00DC5A4B"/>
    <w:rsid w:val="00DD13F1"/>
    <w:rsid w:val="00DD43B3"/>
    <w:rsid w:val="00DF71FB"/>
    <w:rsid w:val="00DF754A"/>
    <w:rsid w:val="00E15A1D"/>
    <w:rsid w:val="00E2235E"/>
    <w:rsid w:val="00E34FCD"/>
    <w:rsid w:val="00E3637F"/>
    <w:rsid w:val="00E461B4"/>
    <w:rsid w:val="00E46512"/>
    <w:rsid w:val="00E47A65"/>
    <w:rsid w:val="00E513EA"/>
    <w:rsid w:val="00E51B42"/>
    <w:rsid w:val="00E81146"/>
    <w:rsid w:val="00E9139B"/>
    <w:rsid w:val="00EA1D21"/>
    <w:rsid w:val="00EA64B9"/>
    <w:rsid w:val="00EB2D53"/>
    <w:rsid w:val="00EC0062"/>
    <w:rsid w:val="00EC1CB7"/>
    <w:rsid w:val="00EE4039"/>
    <w:rsid w:val="00EF5CDA"/>
    <w:rsid w:val="00F17662"/>
    <w:rsid w:val="00F202C5"/>
    <w:rsid w:val="00F3781D"/>
    <w:rsid w:val="00F43143"/>
    <w:rsid w:val="00F46B8D"/>
    <w:rsid w:val="00F46F25"/>
    <w:rsid w:val="00F5060C"/>
    <w:rsid w:val="00F573DE"/>
    <w:rsid w:val="00F64CC6"/>
    <w:rsid w:val="00F73038"/>
    <w:rsid w:val="00F85F00"/>
    <w:rsid w:val="00FB2CC8"/>
    <w:rsid w:val="00FE1520"/>
    <w:rsid w:val="00FE19F3"/>
    <w:rsid w:val="00FF1DE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8EA330"/>
  <w15:docId w15:val="{586716F8-1C77-41F9-AB05-09C350AF2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FCD"/>
    <w:pPr>
      <w:spacing w:after="160" w:line="259" w:lineRule="auto"/>
    </w:pPr>
    <w:rPr>
      <w:rFonts w:ascii="Calibri" w:eastAsia="Calibri" w:hAnsi="Calibri" w:cs="Times New Roman"/>
      <w:lang w:val="es-CO"/>
    </w:rPr>
  </w:style>
  <w:style w:type="paragraph" w:styleId="Ttulo1">
    <w:name w:val="heading 1"/>
    <w:next w:val="Normal"/>
    <w:link w:val="Ttulo1Car"/>
    <w:uiPriority w:val="9"/>
    <w:unhideWhenUsed/>
    <w:qFormat/>
    <w:rsid w:val="00E34FCD"/>
    <w:pPr>
      <w:keepNext/>
      <w:keepLines/>
      <w:spacing w:after="0" w:line="259" w:lineRule="auto"/>
      <w:ind w:left="10" w:hanging="10"/>
      <w:outlineLvl w:val="0"/>
    </w:pPr>
    <w:rPr>
      <w:rFonts w:ascii="Century Gothic" w:eastAsia="Century Gothic" w:hAnsi="Century Gothic" w:cs="Century Gothic"/>
      <w:b/>
      <w:color w:val="000000"/>
      <w:u w:val="single" w:color="000000"/>
      <w:lang w:val="es-CO" w:eastAsia="es-CO"/>
    </w:rPr>
  </w:style>
  <w:style w:type="paragraph" w:styleId="Ttulo4">
    <w:name w:val="heading 4"/>
    <w:basedOn w:val="Normal"/>
    <w:next w:val="Normal"/>
    <w:link w:val="Ttulo4Car"/>
    <w:uiPriority w:val="9"/>
    <w:semiHidden/>
    <w:unhideWhenUsed/>
    <w:qFormat/>
    <w:rsid w:val="00BE787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260C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260C9"/>
    <w:rPr>
      <w:rFonts w:ascii="Calibri" w:eastAsia="Calibri" w:hAnsi="Calibri" w:cs="Times New Roman"/>
      <w:lang w:val="es-CO"/>
    </w:rPr>
  </w:style>
  <w:style w:type="paragraph" w:styleId="Piedepgina">
    <w:name w:val="footer"/>
    <w:basedOn w:val="Normal"/>
    <w:link w:val="PiedepginaCar"/>
    <w:uiPriority w:val="99"/>
    <w:unhideWhenUsed/>
    <w:rsid w:val="001260C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60C9"/>
    <w:rPr>
      <w:rFonts w:ascii="Calibri" w:eastAsia="Calibri" w:hAnsi="Calibri" w:cs="Times New Roman"/>
      <w:lang w:val="es-CO"/>
    </w:rPr>
  </w:style>
  <w:style w:type="paragraph" w:styleId="Textoindependiente">
    <w:name w:val="Body Text"/>
    <w:basedOn w:val="Normal"/>
    <w:link w:val="TextoindependienteCar"/>
    <w:rsid w:val="001260C9"/>
    <w:pPr>
      <w:spacing w:after="0" w:line="240" w:lineRule="auto"/>
      <w:jc w:val="both"/>
    </w:pPr>
    <w:rPr>
      <w:rFonts w:ascii="Times New Roman" w:eastAsia="Times New Roman" w:hAnsi="Times New Roman"/>
      <w:sz w:val="24"/>
      <w:szCs w:val="24"/>
      <w:lang w:val="es-ES" w:eastAsia="es-ES"/>
    </w:rPr>
  </w:style>
  <w:style w:type="character" w:customStyle="1" w:styleId="TextoindependienteCar">
    <w:name w:val="Texto independiente Car"/>
    <w:basedOn w:val="Fuentedeprrafopredeter"/>
    <w:link w:val="Textoindependiente"/>
    <w:rsid w:val="001260C9"/>
    <w:rPr>
      <w:rFonts w:ascii="Times New Roman" w:eastAsia="Times New Roman" w:hAnsi="Times New Roman" w:cs="Times New Roman"/>
      <w:sz w:val="24"/>
      <w:szCs w:val="24"/>
      <w:lang w:val="es-ES" w:eastAsia="es-ES"/>
    </w:rPr>
  </w:style>
  <w:style w:type="paragraph" w:styleId="Prrafodelista">
    <w:name w:val="List Paragraph"/>
    <w:basedOn w:val="Normal"/>
    <w:qFormat/>
    <w:rsid w:val="00906C93"/>
    <w:pPr>
      <w:ind w:left="720"/>
      <w:contextualSpacing/>
    </w:pPr>
  </w:style>
  <w:style w:type="paragraph" w:styleId="Textodeglobo">
    <w:name w:val="Balloon Text"/>
    <w:basedOn w:val="Normal"/>
    <w:link w:val="TextodegloboCar"/>
    <w:uiPriority w:val="99"/>
    <w:semiHidden/>
    <w:unhideWhenUsed/>
    <w:rsid w:val="004D463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D4633"/>
    <w:rPr>
      <w:rFonts w:ascii="Tahoma" w:eastAsia="Calibri" w:hAnsi="Tahoma" w:cs="Tahoma"/>
      <w:sz w:val="16"/>
      <w:szCs w:val="16"/>
      <w:lang w:val="es-CO"/>
    </w:rPr>
  </w:style>
  <w:style w:type="paragraph" w:styleId="Textonotapie">
    <w:name w:val="footnote text"/>
    <w:basedOn w:val="Normal"/>
    <w:link w:val="TextonotapieCar"/>
    <w:uiPriority w:val="99"/>
    <w:semiHidden/>
    <w:unhideWhenUsed/>
    <w:rsid w:val="008A2D9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A2D9B"/>
    <w:rPr>
      <w:rFonts w:ascii="Calibri" w:eastAsia="Calibri" w:hAnsi="Calibri" w:cs="Times New Roman"/>
      <w:sz w:val="20"/>
      <w:szCs w:val="20"/>
      <w:lang w:val="es-CO"/>
    </w:rPr>
  </w:style>
  <w:style w:type="character" w:styleId="Refdenotaalpie">
    <w:name w:val="footnote reference"/>
    <w:uiPriority w:val="99"/>
    <w:semiHidden/>
    <w:unhideWhenUsed/>
    <w:rsid w:val="008A2D9B"/>
    <w:rPr>
      <w:vertAlign w:val="superscript"/>
    </w:rPr>
  </w:style>
  <w:style w:type="table" w:styleId="Tablaconcuadrcula">
    <w:name w:val="Table Grid"/>
    <w:basedOn w:val="Tablanormal"/>
    <w:uiPriority w:val="59"/>
    <w:rsid w:val="00613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8D45E4"/>
    <w:pPr>
      <w:widowControl w:val="0"/>
      <w:autoSpaceDE w:val="0"/>
      <w:autoSpaceDN w:val="0"/>
      <w:spacing w:after="0" w:line="240" w:lineRule="auto"/>
    </w:pPr>
    <w:rPr>
      <w:rFonts w:ascii="Arial" w:eastAsia="Arial" w:hAnsi="Arial" w:cs="Arial"/>
      <w:lang w:val="es-ES"/>
    </w:rPr>
  </w:style>
  <w:style w:type="character" w:customStyle="1" w:styleId="Ttulo1Car">
    <w:name w:val="Título 1 Car"/>
    <w:basedOn w:val="Fuentedeprrafopredeter"/>
    <w:link w:val="Ttulo1"/>
    <w:uiPriority w:val="9"/>
    <w:rsid w:val="00E34FCD"/>
    <w:rPr>
      <w:rFonts w:ascii="Century Gothic" w:eastAsia="Century Gothic" w:hAnsi="Century Gothic" w:cs="Century Gothic"/>
      <w:b/>
      <w:color w:val="000000"/>
      <w:u w:val="single" w:color="000000"/>
      <w:lang w:val="es-CO" w:eastAsia="es-CO"/>
    </w:rPr>
  </w:style>
  <w:style w:type="paragraph" w:styleId="NormalWeb">
    <w:name w:val="Normal (Web)"/>
    <w:basedOn w:val="Normal"/>
    <w:uiPriority w:val="99"/>
    <w:unhideWhenUsed/>
    <w:rsid w:val="00821BF3"/>
    <w:pPr>
      <w:spacing w:before="100" w:beforeAutospacing="1" w:after="100" w:afterAutospacing="1" w:line="240" w:lineRule="auto"/>
    </w:pPr>
    <w:rPr>
      <w:rFonts w:ascii="Times New Roman" w:eastAsia="Times New Roman" w:hAnsi="Times New Roman"/>
      <w:sz w:val="24"/>
      <w:szCs w:val="24"/>
      <w:lang w:val="en-US"/>
    </w:rPr>
  </w:style>
  <w:style w:type="paragraph" w:styleId="Descripcin">
    <w:name w:val="caption"/>
    <w:basedOn w:val="Normal"/>
    <w:next w:val="Normal"/>
    <w:uiPriority w:val="35"/>
    <w:unhideWhenUsed/>
    <w:qFormat/>
    <w:rsid w:val="00B36985"/>
    <w:pPr>
      <w:spacing w:after="200" w:line="240" w:lineRule="auto"/>
    </w:pPr>
    <w:rPr>
      <w:i/>
      <w:iCs/>
      <w:color w:val="1F497D" w:themeColor="text2"/>
      <w:sz w:val="18"/>
      <w:szCs w:val="18"/>
    </w:rPr>
  </w:style>
  <w:style w:type="table" w:customStyle="1" w:styleId="TableNormal">
    <w:name w:val="Table Normal"/>
    <w:uiPriority w:val="2"/>
    <w:semiHidden/>
    <w:unhideWhenUsed/>
    <w:qFormat/>
    <w:rsid w:val="00535E42"/>
    <w:pPr>
      <w:widowControl w:val="0"/>
      <w:autoSpaceDE w:val="0"/>
      <w:autoSpaceDN w:val="0"/>
      <w:spacing w:after="0" w:line="240" w:lineRule="auto"/>
    </w:pPr>
    <w:rPr>
      <w:rFonts w:eastAsia="Times New Roman" w:cs="Times New Roman"/>
      <w:lang w:val="en-US"/>
    </w:rPr>
    <w:tblPr>
      <w:tblInd w:w="0" w:type="dxa"/>
      <w:tblCellMar>
        <w:top w:w="0" w:type="dxa"/>
        <w:left w:w="0" w:type="dxa"/>
        <w:bottom w:w="0" w:type="dxa"/>
        <w:right w:w="0" w:type="dxa"/>
      </w:tblCellMar>
    </w:tblPr>
  </w:style>
  <w:style w:type="character" w:styleId="Hipervnculo">
    <w:name w:val="Hyperlink"/>
    <w:basedOn w:val="Fuentedeprrafopredeter"/>
    <w:uiPriority w:val="99"/>
    <w:unhideWhenUsed/>
    <w:rsid w:val="00252C31"/>
    <w:rPr>
      <w:color w:val="0000FF" w:themeColor="hyperlink"/>
      <w:u w:val="single"/>
    </w:rPr>
  </w:style>
  <w:style w:type="character" w:styleId="Hipervnculovisitado">
    <w:name w:val="FollowedHyperlink"/>
    <w:basedOn w:val="Fuentedeprrafopredeter"/>
    <w:uiPriority w:val="99"/>
    <w:semiHidden/>
    <w:unhideWhenUsed/>
    <w:rsid w:val="00252C31"/>
    <w:rPr>
      <w:color w:val="800080" w:themeColor="followedHyperlink"/>
      <w:u w:val="single"/>
    </w:rPr>
  </w:style>
  <w:style w:type="character" w:customStyle="1" w:styleId="Ttulo4Car">
    <w:name w:val="Título 4 Car"/>
    <w:basedOn w:val="Fuentedeprrafopredeter"/>
    <w:link w:val="Ttulo4"/>
    <w:uiPriority w:val="9"/>
    <w:semiHidden/>
    <w:rsid w:val="00BE7872"/>
    <w:rPr>
      <w:rFonts w:asciiTheme="majorHAnsi" w:eastAsiaTheme="majorEastAsia" w:hAnsiTheme="majorHAnsi" w:cstheme="majorBidi"/>
      <w:i/>
      <w:iCs/>
      <w:color w:val="365F91" w:themeColor="accent1" w:themeShade="BF"/>
      <w:lang w:val="es-CO"/>
    </w:rPr>
  </w:style>
  <w:style w:type="paragraph" w:styleId="Revisin">
    <w:name w:val="Revision"/>
    <w:hidden/>
    <w:uiPriority w:val="99"/>
    <w:semiHidden/>
    <w:rsid w:val="004863A9"/>
    <w:pPr>
      <w:spacing w:after="0" w:line="240" w:lineRule="auto"/>
    </w:pPr>
    <w:rPr>
      <w:rFonts w:ascii="Calibri" w:eastAsia="Calibri" w:hAnsi="Calibri" w:cs="Times New Roman"/>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077379">
      <w:bodyDiv w:val="1"/>
      <w:marLeft w:val="0"/>
      <w:marRight w:val="0"/>
      <w:marTop w:val="0"/>
      <w:marBottom w:val="0"/>
      <w:divBdr>
        <w:top w:val="none" w:sz="0" w:space="0" w:color="auto"/>
        <w:left w:val="none" w:sz="0" w:space="0" w:color="auto"/>
        <w:bottom w:val="none" w:sz="0" w:space="0" w:color="auto"/>
        <w:right w:val="none" w:sz="0" w:space="0" w:color="auto"/>
      </w:divBdr>
    </w:div>
    <w:div w:id="73476257">
      <w:bodyDiv w:val="1"/>
      <w:marLeft w:val="0"/>
      <w:marRight w:val="0"/>
      <w:marTop w:val="0"/>
      <w:marBottom w:val="0"/>
      <w:divBdr>
        <w:top w:val="none" w:sz="0" w:space="0" w:color="auto"/>
        <w:left w:val="none" w:sz="0" w:space="0" w:color="auto"/>
        <w:bottom w:val="none" w:sz="0" w:space="0" w:color="auto"/>
        <w:right w:val="none" w:sz="0" w:space="0" w:color="auto"/>
      </w:divBdr>
    </w:div>
    <w:div w:id="249510966">
      <w:bodyDiv w:val="1"/>
      <w:marLeft w:val="0"/>
      <w:marRight w:val="0"/>
      <w:marTop w:val="0"/>
      <w:marBottom w:val="0"/>
      <w:divBdr>
        <w:top w:val="none" w:sz="0" w:space="0" w:color="auto"/>
        <w:left w:val="none" w:sz="0" w:space="0" w:color="auto"/>
        <w:bottom w:val="none" w:sz="0" w:space="0" w:color="auto"/>
        <w:right w:val="none" w:sz="0" w:space="0" w:color="auto"/>
      </w:divBdr>
    </w:div>
    <w:div w:id="648706208">
      <w:bodyDiv w:val="1"/>
      <w:marLeft w:val="0"/>
      <w:marRight w:val="0"/>
      <w:marTop w:val="0"/>
      <w:marBottom w:val="0"/>
      <w:divBdr>
        <w:top w:val="none" w:sz="0" w:space="0" w:color="auto"/>
        <w:left w:val="none" w:sz="0" w:space="0" w:color="auto"/>
        <w:bottom w:val="none" w:sz="0" w:space="0" w:color="auto"/>
        <w:right w:val="none" w:sz="0" w:space="0" w:color="auto"/>
      </w:divBdr>
    </w:div>
    <w:div w:id="682245892">
      <w:bodyDiv w:val="1"/>
      <w:marLeft w:val="0"/>
      <w:marRight w:val="0"/>
      <w:marTop w:val="0"/>
      <w:marBottom w:val="0"/>
      <w:divBdr>
        <w:top w:val="none" w:sz="0" w:space="0" w:color="auto"/>
        <w:left w:val="none" w:sz="0" w:space="0" w:color="auto"/>
        <w:bottom w:val="none" w:sz="0" w:space="0" w:color="auto"/>
        <w:right w:val="none" w:sz="0" w:space="0" w:color="auto"/>
      </w:divBdr>
    </w:div>
    <w:div w:id="890767519">
      <w:bodyDiv w:val="1"/>
      <w:marLeft w:val="0"/>
      <w:marRight w:val="0"/>
      <w:marTop w:val="0"/>
      <w:marBottom w:val="0"/>
      <w:divBdr>
        <w:top w:val="none" w:sz="0" w:space="0" w:color="auto"/>
        <w:left w:val="none" w:sz="0" w:space="0" w:color="auto"/>
        <w:bottom w:val="none" w:sz="0" w:space="0" w:color="auto"/>
        <w:right w:val="none" w:sz="0" w:space="0" w:color="auto"/>
      </w:divBdr>
    </w:div>
    <w:div w:id="894240332">
      <w:bodyDiv w:val="1"/>
      <w:marLeft w:val="0"/>
      <w:marRight w:val="0"/>
      <w:marTop w:val="0"/>
      <w:marBottom w:val="0"/>
      <w:divBdr>
        <w:top w:val="none" w:sz="0" w:space="0" w:color="auto"/>
        <w:left w:val="none" w:sz="0" w:space="0" w:color="auto"/>
        <w:bottom w:val="none" w:sz="0" w:space="0" w:color="auto"/>
        <w:right w:val="none" w:sz="0" w:space="0" w:color="auto"/>
      </w:divBdr>
    </w:div>
    <w:div w:id="909970066">
      <w:bodyDiv w:val="1"/>
      <w:marLeft w:val="0"/>
      <w:marRight w:val="0"/>
      <w:marTop w:val="0"/>
      <w:marBottom w:val="0"/>
      <w:divBdr>
        <w:top w:val="none" w:sz="0" w:space="0" w:color="auto"/>
        <w:left w:val="none" w:sz="0" w:space="0" w:color="auto"/>
        <w:bottom w:val="none" w:sz="0" w:space="0" w:color="auto"/>
        <w:right w:val="none" w:sz="0" w:space="0" w:color="auto"/>
      </w:divBdr>
    </w:div>
    <w:div w:id="957031196">
      <w:bodyDiv w:val="1"/>
      <w:marLeft w:val="0"/>
      <w:marRight w:val="0"/>
      <w:marTop w:val="0"/>
      <w:marBottom w:val="0"/>
      <w:divBdr>
        <w:top w:val="none" w:sz="0" w:space="0" w:color="auto"/>
        <w:left w:val="none" w:sz="0" w:space="0" w:color="auto"/>
        <w:bottom w:val="none" w:sz="0" w:space="0" w:color="auto"/>
        <w:right w:val="none" w:sz="0" w:space="0" w:color="auto"/>
      </w:divBdr>
    </w:div>
    <w:div w:id="971666677">
      <w:bodyDiv w:val="1"/>
      <w:marLeft w:val="0"/>
      <w:marRight w:val="0"/>
      <w:marTop w:val="0"/>
      <w:marBottom w:val="0"/>
      <w:divBdr>
        <w:top w:val="none" w:sz="0" w:space="0" w:color="auto"/>
        <w:left w:val="none" w:sz="0" w:space="0" w:color="auto"/>
        <w:bottom w:val="none" w:sz="0" w:space="0" w:color="auto"/>
        <w:right w:val="none" w:sz="0" w:space="0" w:color="auto"/>
      </w:divBdr>
    </w:div>
    <w:div w:id="1091007438">
      <w:bodyDiv w:val="1"/>
      <w:marLeft w:val="0"/>
      <w:marRight w:val="0"/>
      <w:marTop w:val="0"/>
      <w:marBottom w:val="0"/>
      <w:divBdr>
        <w:top w:val="none" w:sz="0" w:space="0" w:color="auto"/>
        <w:left w:val="none" w:sz="0" w:space="0" w:color="auto"/>
        <w:bottom w:val="none" w:sz="0" w:space="0" w:color="auto"/>
        <w:right w:val="none" w:sz="0" w:space="0" w:color="auto"/>
      </w:divBdr>
    </w:div>
    <w:div w:id="1334795122">
      <w:bodyDiv w:val="1"/>
      <w:marLeft w:val="0"/>
      <w:marRight w:val="0"/>
      <w:marTop w:val="0"/>
      <w:marBottom w:val="0"/>
      <w:divBdr>
        <w:top w:val="none" w:sz="0" w:space="0" w:color="auto"/>
        <w:left w:val="none" w:sz="0" w:space="0" w:color="auto"/>
        <w:bottom w:val="none" w:sz="0" w:space="0" w:color="auto"/>
        <w:right w:val="none" w:sz="0" w:space="0" w:color="auto"/>
      </w:divBdr>
    </w:div>
    <w:div w:id="1567838056">
      <w:bodyDiv w:val="1"/>
      <w:marLeft w:val="0"/>
      <w:marRight w:val="0"/>
      <w:marTop w:val="0"/>
      <w:marBottom w:val="0"/>
      <w:divBdr>
        <w:top w:val="none" w:sz="0" w:space="0" w:color="auto"/>
        <w:left w:val="none" w:sz="0" w:space="0" w:color="auto"/>
        <w:bottom w:val="none" w:sz="0" w:space="0" w:color="auto"/>
        <w:right w:val="none" w:sz="0" w:space="0" w:color="auto"/>
      </w:divBdr>
    </w:div>
    <w:div w:id="1699350260">
      <w:bodyDiv w:val="1"/>
      <w:marLeft w:val="0"/>
      <w:marRight w:val="0"/>
      <w:marTop w:val="0"/>
      <w:marBottom w:val="0"/>
      <w:divBdr>
        <w:top w:val="none" w:sz="0" w:space="0" w:color="auto"/>
        <w:left w:val="none" w:sz="0" w:space="0" w:color="auto"/>
        <w:bottom w:val="none" w:sz="0" w:space="0" w:color="auto"/>
        <w:right w:val="none" w:sz="0" w:space="0" w:color="auto"/>
      </w:divBdr>
    </w:div>
    <w:div w:id="1771395254">
      <w:bodyDiv w:val="1"/>
      <w:marLeft w:val="0"/>
      <w:marRight w:val="0"/>
      <w:marTop w:val="0"/>
      <w:marBottom w:val="0"/>
      <w:divBdr>
        <w:top w:val="none" w:sz="0" w:space="0" w:color="auto"/>
        <w:left w:val="none" w:sz="0" w:space="0" w:color="auto"/>
        <w:bottom w:val="none" w:sz="0" w:space="0" w:color="auto"/>
        <w:right w:val="none" w:sz="0" w:space="0" w:color="auto"/>
      </w:divBdr>
    </w:div>
    <w:div w:id="1921715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2.jpeg"/><Relationship Id="rId55" Type="http://schemas.openxmlformats.org/officeDocument/2006/relationships/image" Target="media/image47.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jpeg"/><Relationship Id="rId58" Type="http://schemas.openxmlformats.org/officeDocument/2006/relationships/header" Target="header1.xm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mimonitor.netuxcloud.com/" TargetMode="External"/><Relationship Id="rId56"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1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2C0238-80F9-45D4-BA83-7143926D4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897</TotalTime>
  <Pages>1</Pages>
  <Words>4658</Words>
  <Characters>25622</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Antonio Quintero Rincon</dc:creator>
  <cp:lastModifiedBy>MARIA ALEJANDRA ZAPATA CHANCI</cp:lastModifiedBy>
  <cp:revision>34</cp:revision>
  <cp:lastPrinted>2025-08-19T21:11:00Z</cp:lastPrinted>
  <dcterms:created xsi:type="dcterms:W3CDTF">2025-07-02T20:44:00Z</dcterms:created>
  <dcterms:modified xsi:type="dcterms:W3CDTF">2025-08-19T21:11:00Z</dcterms:modified>
</cp:coreProperties>
</file>